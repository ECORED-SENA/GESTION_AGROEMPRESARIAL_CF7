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xml" Extension="xml"/>
  <Default ContentType="image/png" Extension="png"/>
  <Default ContentType="image/x-emf" Extension="em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3.xml"/>
  <Override ContentType="application/vnd.ms-office.chartcolorstyle+xml" PartName="/word/charts/colors4.xml"/>
  <Override ContentType="application/vnd.ms-office.chartcolorstyle+xml" PartName="/word/charts/colors2.xml"/>
  <Override ContentType="application/vnd.ms-office.chartcolorstyle+xml" PartName="/word/charts/colors1.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4.xml"/>
  <Override ContentType="application/vnd.openxmlformats-officedocument.drawingml.chart+xml" PartName="/word/charts/chart3.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themeOverride+xml" PartName="/word/theme/themeOverride3.xml"/>
  <Override ContentType="application/vnd.openxmlformats-officedocument.themeOverride+xml" PartName="/word/theme/themeOverride2.xml"/>
  <Override ContentType="application/vnd.openxmlformats-officedocument.themeOverride+xml" PartName="/word/theme/themeOverride1.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drawingml.chartshapes+xml" PartName="/word/drawings/drawing1.xml"/>
  <Override ContentType="application/vnd.ms-office.chartstyle+xml" PartName="/word/charts/style1.xml"/>
  <Override ContentType="application/vnd.ms-office.chartstyle+xml" PartName="/word/charts/style3.xml"/>
  <Override ContentType="application/vnd.ms-office.chartstyle+xml" PartName="/word/charts/style4.xml"/>
  <Override ContentType="application/vnd.ms-office.chartstyle+xml" PartName="/word/charts/style2.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6">
      <w:pPr>
        <w:jc w:val="center"/>
        <w:rPr>
          <w:b w:val="1"/>
          <w:sz w:val="20"/>
          <w:szCs w:val="20"/>
        </w:rPr>
      </w:pPr>
      <w:bookmarkStart w:colFirst="0" w:colLast="0" w:name="_heading=h.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7">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8">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PROGRAMA DE FORMACIÓN</w:t>
            </w:r>
          </w:p>
        </w:tc>
        <w:tc>
          <w:tcPr>
            <w:vAlign w:val="center"/>
          </w:tcPr>
          <w:p w:rsidR="00000000" w:rsidDel="00000000" w:rsidP="00000000" w:rsidRDefault="00000000" w:rsidRPr="00000000" w14:paraId="00000009">
            <w:pPr>
              <w:spacing w:line="276" w:lineRule="auto"/>
              <w:rPr>
                <w:rFonts w:ascii="Arial" w:cs="Arial" w:eastAsia="Arial" w:hAnsi="Arial"/>
                <w:sz w:val="20"/>
                <w:szCs w:val="20"/>
              </w:rPr>
            </w:pPr>
            <w:r w:rsidDel="00000000" w:rsidR="00000000" w:rsidRPr="00000000">
              <w:rPr>
                <w:rFonts w:ascii="Arial" w:cs="Arial" w:eastAsia="Arial" w:hAnsi="Arial"/>
                <w:b w:val="0"/>
                <w:sz w:val="20"/>
                <w:szCs w:val="20"/>
                <w:rtl w:val="0"/>
              </w:rPr>
              <w:t xml:space="preserve">GESTIÓN AGROEMPRESARIAL</w:t>
            </w:r>
            <w:r w:rsidDel="00000000" w:rsidR="00000000" w:rsidRPr="00000000">
              <w:rPr>
                <w:rFonts w:ascii="Arial" w:cs="Arial" w:eastAsia="Arial" w:hAnsi="Arial"/>
                <w:sz w:val="20"/>
                <w:szCs w:val="20"/>
                <w:rtl w:val="0"/>
              </w:rPr>
              <w:tab/>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COMPETENCIA</w:t>
            </w:r>
          </w:p>
        </w:tc>
        <w:tc>
          <w:tcPr>
            <w:vAlign w:val="center"/>
          </w:tcPr>
          <w:p w:rsidR="00000000" w:rsidDel="00000000" w:rsidP="00000000" w:rsidRDefault="00000000" w:rsidRPr="00000000" w14:paraId="0000000C">
            <w:pPr>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210201052 - </w:t>
            </w:r>
            <w:r w:rsidDel="00000000" w:rsidR="00000000" w:rsidRPr="00000000">
              <w:rPr>
                <w:rtl w:val="0"/>
              </w:rPr>
            </w:r>
          </w:p>
          <w:p w:rsidR="00000000" w:rsidDel="00000000" w:rsidP="00000000" w:rsidRDefault="00000000" w:rsidRPr="00000000" w14:paraId="0000000D">
            <w:pPr>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Dirigir el talento humano de acuerdo con normativa.</w:t>
            </w:r>
          </w:p>
          <w:p w:rsidR="00000000" w:rsidDel="00000000" w:rsidP="00000000" w:rsidRDefault="00000000" w:rsidRPr="00000000" w14:paraId="0000000E">
            <w:pPr>
              <w:rPr>
                <w:rFonts w:ascii="Arial" w:cs="Arial" w:eastAsia="Arial" w:hAnsi="Arial"/>
                <w:b w:val="0"/>
                <w:color w:val="000000"/>
                <w:sz w:val="20"/>
                <w:szCs w:val="20"/>
              </w:rPr>
            </w:pPr>
            <w:r w:rsidDel="00000000" w:rsidR="00000000" w:rsidRPr="00000000">
              <w:rPr>
                <w:rtl w:val="0"/>
              </w:rPr>
            </w:r>
          </w:p>
          <w:p w:rsidR="00000000" w:rsidDel="00000000" w:rsidP="00000000" w:rsidRDefault="00000000" w:rsidRPr="00000000" w14:paraId="0000000F">
            <w:pPr>
              <w:rPr>
                <w:rFonts w:ascii="Arial" w:cs="Arial" w:eastAsia="Arial" w:hAnsi="Arial"/>
                <w:sz w:val="20"/>
                <w:szCs w:val="20"/>
                <w:u w:val="single"/>
              </w:rPr>
            </w:pPr>
            <w:r w:rsidDel="00000000" w:rsidR="00000000" w:rsidRPr="00000000">
              <w:rPr>
                <w:rtl w:val="0"/>
              </w:rPr>
            </w:r>
          </w:p>
        </w:tc>
        <w:tc>
          <w:tcPr>
            <w:vAlign w:val="center"/>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RESULTADOS DE APRENDIZAJE</w:t>
            </w:r>
          </w:p>
        </w:tc>
        <w:tc>
          <w:tcPr>
            <w:vAlign w:val="center"/>
          </w:tcPr>
          <w:p w:rsidR="00000000" w:rsidDel="00000000" w:rsidP="00000000" w:rsidRDefault="00000000" w:rsidRPr="00000000" w14:paraId="00000011">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210201052-01. Diagnosticar necesidades de talento humano de la empresa agropecuaria de acuerdo con los sistemas de producción y normatividad vigente.</w:t>
            </w:r>
          </w:p>
          <w:p w:rsidR="00000000" w:rsidDel="00000000" w:rsidP="00000000" w:rsidRDefault="00000000" w:rsidRPr="00000000" w14:paraId="00000012">
            <w:pPr>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13">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210201052-02. Proyectar las actividades del área de talento humano de acuerdo con herramientas gerenciales y criterios técnicos.</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NÚMERO DEL COMPONENTE FORMATIVO</w:t>
            </w:r>
          </w:p>
        </w:tc>
        <w:tc>
          <w:tcPr>
            <w:vAlign w:val="center"/>
          </w:tcPr>
          <w:p w:rsidR="00000000" w:rsidDel="00000000" w:rsidP="00000000" w:rsidRDefault="00000000" w:rsidRPr="00000000" w14:paraId="00000016">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07</w:t>
            </w:r>
          </w:p>
        </w:tc>
      </w:tr>
      <w:tr>
        <w:trPr>
          <w:cantSplit w:val="0"/>
          <w:trHeight w:val="340" w:hRule="atLeast"/>
          <w:tblHeader w:val="0"/>
        </w:trPr>
        <w:tc>
          <w:tcPr>
            <w:vAlign w:val="center"/>
          </w:tcPr>
          <w:p w:rsidR="00000000" w:rsidDel="00000000" w:rsidP="00000000" w:rsidRDefault="00000000" w:rsidRPr="00000000" w14:paraId="0000001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DEL COMPONENTE FORMATIVO</w:t>
            </w:r>
          </w:p>
        </w:tc>
        <w:tc>
          <w:tcPr>
            <w:vAlign w:val="center"/>
          </w:tcPr>
          <w:p w:rsidR="00000000" w:rsidDel="00000000" w:rsidP="00000000" w:rsidRDefault="00000000" w:rsidRPr="00000000" w14:paraId="00000018">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Gestión de talento humano</w:t>
            </w:r>
          </w:p>
        </w:tc>
      </w:tr>
      <w:tr>
        <w:trPr>
          <w:cantSplit w:val="0"/>
          <w:trHeight w:val="340" w:hRule="atLeast"/>
          <w:tblHeader w:val="0"/>
        </w:trPr>
        <w:tc>
          <w:tcPr>
            <w:vAlign w:val="center"/>
          </w:tcPr>
          <w:p w:rsidR="00000000" w:rsidDel="00000000" w:rsidP="00000000" w:rsidRDefault="00000000" w:rsidRPr="00000000" w14:paraId="0000001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BREVE DESCRIPCIÓN</w:t>
            </w:r>
          </w:p>
        </w:tc>
        <w:tc>
          <w:tcPr>
            <w:vAlign w:val="center"/>
          </w:tcPr>
          <w:p w:rsidR="00000000" w:rsidDel="00000000" w:rsidP="00000000" w:rsidRDefault="00000000" w:rsidRPr="00000000" w14:paraId="0000001A">
            <w:pPr>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1B">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En este componente formativo se resalta la importancia del Recurso de Talento Humano dentro de las empresas, evidenciando su importancia en todas las funciones y actividades de la misma, desarrollando la comunicación, la creación de un ambiente laboral positivo y permitiendo el desarrollo de los trabajadores en un ambiente de armonía empresarial.</w:t>
            </w:r>
          </w:p>
          <w:p w:rsidR="00000000" w:rsidDel="00000000" w:rsidP="00000000" w:rsidRDefault="00000000" w:rsidRPr="00000000" w14:paraId="0000001C">
            <w:pPr>
              <w:jc w:val="both"/>
              <w:rPr>
                <w:rFonts w:ascii="Arial" w:cs="Arial" w:eastAsia="Arial" w:hAnsi="Arial"/>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D">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PALABRAS CLAVE</w:t>
            </w:r>
          </w:p>
        </w:tc>
        <w:tc>
          <w:tcPr>
            <w:vAlign w:val="center"/>
          </w:tcPr>
          <w:p w:rsidR="00000000" w:rsidDel="00000000" w:rsidP="00000000" w:rsidRDefault="00000000" w:rsidRPr="00000000" w14:paraId="0000001E">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Recursos humanos, talento humano, proceso administrativo, estilo de dirección, desempeño laboral, bienestar.</w:t>
            </w:r>
          </w:p>
        </w:tc>
      </w:tr>
    </w:tbl>
    <w:p w:rsidR="00000000" w:rsidDel="00000000" w:rsidP="00000000" w:rsidRDefault="00000000" w:rsidRPr="00000000" w14:paraId="0000001F">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20">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ÁREA OCUPACIONAL</w:t>
            </w:r>
          </w:p>
        </w:tc>
        <w:tc>
          <w:tcPr>
            <w:vAlign w:val="center"/>
          </w:tcPr>
          <w:p w:rsidR="00000000" w:rsidDel="00000000" w:rsidP="00000000" w:rsidRDefault="00000000" w:rsidRPr="00000000" w14:paraId="00000021">
            <w:pPr>
              <w:spacing w:line="276" w:lineRule="auto"/>
              <w:rPr>
                <w:rFonts w:ascii="Arial" w:cs="Arial" w:eastAsia="Arial" w:hAnsi="Arial"/>
                <w:b w:val="0"/>
                <w:color w:val="e36c09"/>
                <w:sz w:val="20"/>
                <w:szCs w:val="20"/>
              </w:rPr>
            </w:pPr>
            <w:r w:rsidDel="00000000" w:rsidR="00000000" w:rsidRPr="00000000">
              <w:rPr>
                <w:rFonts w:ascii="Arial" w:cs="Arial" w:eastAsia="Arial" w:hAnsi="Arial"/>
                <w:b w:val="0"/>
                <w:sz w:val="20"/>
                <w:szCs w:val="20"/>
                <w:rtl w:val="0"/>
              </w:rPr>
              <w:t xml:space="preserve">FINANZAS Y ADMINISTRACIÓN</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22">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IDIOMA</w:t>
            </w:r>
          </w:p>
        </w:tc>
        <w:tc>
          <w:tcPr>
            <w:vAlign w:val="center"/>
          </w:tcPr>
          <w:p w:rsidR="00000000" w:rsidDel="00000000" w:rsidP="00000000" w:rsidRDefault="00000000" w:rsidRPr="00000000" w14:paraId="00000023">
            <w:pPr>
              <w:spacing w:line="276" w:lineRule="auto"/>
              <w:rPr>
                <w:rFonts w:ascii="Arial" w:cs="Arial" w:eastAsia="Arial" w:hAnsi="Arial"/>
                <w:b w:val="0"/>
                <w:color w:val="e36c09"/>
                <w:sz w:val="20"/>
                <w:szCs w:val="20"/>
              </w:rPr>
            </w:pPr>
            <w:r w:rsidDel="00000000" w:rsidR="00000000" w:rsidRPr="00000000">
              <w:rPr>
                <w:rFonts w:ascii="Arial" w:cs="Arial" w:eastAsia="Arial" w:hAnsi="Arial"/>
                <w:b w:val="0"/>
                <w:sz w:val="20"/>
                <w:szCs w:val="20"/>
                <w:rtl w:val="0"/>
              </w:rPr>
              <w:t xml:space="preserve">Español</w:t>
            </w:r>
            <w:r w:rsidDel="00000000" w:rsidR="00000000" w:rsidRPr="00000000">
              <w:rPr>
                <w:rtl w:val="0"/>
              </w:rPr>
            </w:r>
          </w:p>
        </w:tc>
      </w:tr>
    </w:tbl>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color w:val="e36c09"/>
          <w:sz w:val="20"/>
          <w:szCs w:val="20"/>
        </w:rPr>
      </w:pPr>
      <w:r w:rsidDel="00000000" w:rsidR="00000000" w:rsidRPr="00000000">
        <w:rPr>
          <w:rtl w:val="0"/>
        </w:rPr>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27">
      <w:pPr>
        <w:rPr>
          <w:b w:val="1"/>
          <w:sz w:val="20"/>
          <w:szCs w:val="20"/>
        </w:rPr>
      </w:pPr>
      <w:r w:rsidDel="00000000" w:rsidR="00000000" w:rsidRPr="00000000">
        <w:rPr>
          <w:rtl w:val="0"/>
        </w:rPr>
      </w:r>
    </w:p>
    <w:p w:rsidR="00000000" w:rsidDel="00000000" w:rsidP="00000000" w:rsidRDefault="00000000" w:rsidRPr="00000000" w14:paraId="00000028">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9">
      <w:pPr>
        <w:pBdr>
          <w:top w:space="0" w:sz="0" w:val="nil"/>
          <w:left w:space="0" w:sz="0" w:val="nil"/>
          <w:bottom w:space="0" w:sz="0" w:val="nil"/>
          <w:right w:space="0" w:sz="0" w:val="nil"/>
          <w:between w:space="0" w:sz="0" w:val="nil"/>
        </w:pBdr>
        <w:rPr>
          <w:b w:val="1"/>
          <w:sz w:val="20"/>
          <w:szCs w:val="20"/>
        </w:rPr>
      </w:pPr>
      <w:r w:rsidDel="00000000" w:rsidR="00000000" w:rsidRPr="00000000">
        <w:rPr>
          <w:sz w:val="20"/>
          <w:szCs w:val="20"/>
          <w:rtl w:val="0"/>
        </w:rPr>
        <w:t xml:space="preserve">1. </w:t>
      </w:r>
      <w:r w:rsidDel="00000000" w:rsidR="00000000" w:rsidRPr="00000000">
        <w:rPr>
          <w:b w:val="1"/>
          <w:sz w:val="20"/>
          <w:szCs w:val="20"/>
          <w:rtl w:val="0"/>
        </w:rPr>
        <w:t xml:space="preserve">Proceso administrativo</w:t>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2. Diagnóstico y necesidades de talento humano</w:t>
      </w:r>
    </w:p>
    <w:p w:rsidR="00000000" w:rsidDel="00000000" w:rsidP="00000000" w:rsidRDefault="00000000" w:rsidRPr="00000000" w14:paraId="0000002B">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 Estilos de dirección</w:t>
      </w:r>
    </w:p>
    <w:p w:rsidR="00000000" w:rsidDel="00000000" w:rsidP="00000000" w:rsidRDefault="00000000" w:rsidRPr="00000000" w14:paraId="0000002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4. Herramientas gerenciales</w:t>
      </w:r>
    </w:p>
    <w:p w:rsidR="00000000" w:rsidDel="00000000" w:rsidP="00000000" w:rsidRDefault="00000000" w:rsidRPr="00000000" w14:paraId="0000002D">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5. Manual de funciones y responsabilidades</w:t>
      </w:r>
    </w:p>
    <w:p w:rsidR="00000000" w:rsidDel="00000000" w:rsidP="00000000" w:rsidRDefault="00000000" w:rsidRPr="00000000" w14:paraId="0000002E">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6. Gestión del talento humano </w:t>
      </w:r>
    </w:p>
    <w:p w:rsidR="00000000" w:rsidDel="00000000" w:rsidP="00000000" w:rsidRDefault="00000000" w:rsidRPr="00000000" w14:paraId="0000002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7. Funciones sustantivas de la gestión de talento humano </w:t>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8. Reclutamiento del personal </w:t>
      </w:r>
    </w:p>
    <w:p w:rsidR="00000000" w:rsidDel="00000000" w:rsidP="00000000" w:rsidRDefault="00000000" w:rsidRPr="00000000" w14:paraId="0000003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9. Selección del personal </w:t>
      </w:r>
    </w:p>
    <w:p w:rsidR="00000000" w:rsidDel="00000000" w:rsidP="00000000" w:rsidRDefault="00000000" w:rsidRPr="00000000" w14:paraId="0000003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10. Bienestar laboral</w:t>
      </w:r>
    </w:p>
    <w:p w:rsidR="00000000" w:rsidDel="00000000" w:rsidP="00000000" w:rsidRDefault="00000000" w:rsidRPr="00000000" w14:paraId="0000003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este componente formativo se tratan los temas relacionados respecto a la importancia del Recurso de Talento Humano dentro de las empresas, empecemos con un contexto general a continuación:</w:t>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rtl w:val="0"/>
        </w:rPr>
      </w:r>
    </w:p>
    <w:p w:rsidR="00000000" w:rsidDel="00000000" w:rsidP="00000000" w:rsidRDefault="00000000" w:rsidRPr="00000000" w14:paraId="00000042">
      <w:pPr>
        <w:jc w:val="center"/>
        <w:rPr>
          <w:sz w:val="20"/>
          <w:szCs w:val="20"/>
          <w:highlight w:val="yellow"/>
        </w:rPr>
      </w:pPr>
      <w:sdt>
        <w:sdtPr>
          <w:tag w:val="goog_rdk_0"/>
        </w:sdtPr>
        <w:sdtContent>
          <w:commentRangeStart w:id="0"/>
        </w:sdtContent>
      </w:sdt>
      <w:sdt>
        <w:sdtPr>
          <w:tag w:val="goog_rdk_1"/>
        </w:sdtPr>
        <w:sdtContent>
          <w:commentRangeStart w:id="1"/>
        </w:sdtContent>
      </w:sdt>
      <w:r w:rsidDel="00000000" w:rsidR="00000000" w:rsidRPr="00000000">
        <w:rPr>
          <w:b w:val="1"/>
          <w:sz w:val="20"/>
          <w:szCs w:val="20"/>
        </w:rPr>
        <w:drawing>
          <wp:inline distB="114300" distT="114300" distL="114300" distR="114300">
            <wp:extent cx="3536748" cy="2172652"/>
            <wp:effectExtent b="0" l="0" r="0" t="0"/>
            <wp:docPr id="79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536748" cy="2172652"/>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left"/>
        <w:rPr>
          <w:color w:val="000000"/>
          <w:sz w:val="20"/>
          <w:szCs w:val="20"/>
          <w:highlight w:val="yellow"/>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firstLine="720"/>
        <w:rPr>
          <w:color w:val="000000"/>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 Proceso administrativo</w:t>
      </w:r>
    </w:p>
    <w:p w:rsidR="00000000" w:rsidDel="00000000" w:rsidP="00000000" w:rsidRDefault="00000000" w:rsidRPr="00000000" w14:paraId="0000004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Vamos a ampliar los conceptos básicos de la administración de las empresas agropecuarias con el siguiente v</w:t>
      </w:r>
      <w:sdt>
        <w:sdtPr>
          <w:tag w:val="goog_rdk_2"/>
        </w:sdtPr>
        <w:sdtContent>
          <w:commentRangeStart w:id="2"/>
        </w:sdtContent>
      </w:sdt>
      <w:r w:rsidDel="00000000" w:rsidR="00000000" w:rsidRPr="00000000">
        <w:rPr>
          <w:sz w:val="20"/>
          <w:szCs w:val="20"/>
          <w:rtl w:val="0"/>
        </w:rPr>
        <w:t xml:space="preserve">ideo:</w:t>
      </w:r>
    </w:p>
    <w:p w:rsidR="00000000" w:rsidDel="00000000" w:rsidP="00000000" w:rsidRDefault="00000000" w:rsidRPr="00000000" w14:paraId="00000049">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6245225" cy="1197777"/>
                <wp:effectExtent b="0" l="0" r="0" t="0"/>
                <wp:wrapNone/>
                <wp:docPr id="775" name=""/>
                <a:graphic>
                  <a:graphicData uri="http://schemas.microsoft.com/office/word/2010/wordprocessingShape">
                    <wps:wsp>
                      <wps:cNvSpPr/>
                      <wps:cNvPr id="286" name="Shape 286"/>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CF07_1_Video_Proceso 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6245225" cy="1197777"/>
                <wp:effectExtent b="0" l="0" r="0" t="0"/>
                <wp:wrapNone/>
                <wp:docPr id="775" name="image48.png"/>
                <a:graphic>
                  <a:graphicData uri="http://schemas.openxmlformats.org/drawingml/2006/picture">
                    <pic:pic>
                      <pic:nvPicPr>
                        <pic:cNvPr id="0" name="image48.png"/>
                        <pic:cNvPicPr preferRelativeResize="0"/>
                      </pic:nvPicPr>
                      <pic:blipFill>
                        <a:blip r:embed="rId18"/>
                        <a:srcRect/>
                        <a:stretch>
                          <a:fillRect/>
                        </a:stretch>
                      </pic:blipFill>
                      <pic:spPr>
                        <a:xfrm>
                          <a:off x="0" y="0"/>
                          <a:ext cx="6245225" cy="1197777"/>
                        </a:xfrm>
                        <a:prstGeom prst="rect"/>
                        <a:ln/>
                      </pic:spPr>
                    </pic:pic>
                  </a:graphicData>
                </a:graphic>
              </wp:anchor>
            </w:drawing>
          </mc:Fallback>
        </mc:AlternateContent>
      </w:r>
    </w:p>
    <w:p w:rsidR="00000000" w:rsidDel="00000000" w:rsidP="00000000" w:rsidRDefault="00000000" w:rsidRPr="00000000" w14:paraId="0000004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Las actividades del sector agropecuario se dividen en cuatro categorías de actividad específica:</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283.46456692913375" w:firstLine="0"/>
        <w:jc w:val="left"/>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283.46456692913375" w:firstLine="0"/>
        <w:jc w:val="left"/>
        <w:rPr>
          <w:i w:val="1"/>
          <w:sz w:val="20"/>
          <w:szCs w:val="20"/>
        </w:rPr>
      </w:pPr>
      <w:r w:rsidDel="00000000" w:rsidR="00000000" w:rsidRPr="00000000">
        <w:rPr>
          <w:i w:val="1"/>
          <w:sz w:val="20"/>
          <w:szCs w:val="20"/>
          <w:rtl w:val="0"/>
        </w:rPr>
        <w:t xml:space="preserve">Tipos de actividades empresariales por categorías del sector agropecuario</w:t>
      </w:r>
    </w:p>
    <w:tbl>
      <w:tblPr>
        <w:tblStyle w:val="Table5"/>
        <w:tblW w:w="8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8"/>
        <w:gridCol w:w="1948"/>
        <w:gridCol w:w="2235"/>
        <w:gridCol w:w="2299"/>
        <w:tblGridChange w:id="0">
          <w:tblGrid>
            <w:gridCol w:w="2328"/>
            <w:gridCol w:w="1948"/>
            <w:gridCol w:w="2235"/>
            <w:gridCol w:w="2299"/>
          </w:tblGrid>
        </w:tblGridChange>
      </w:tblGrid>
      <w:tr>
        <w:trPr>
          <w:cantSplit w:val="0"/>
          <w:trHeight w:val="214" w:hRule="atLeast"/>
          <w:tblHeader w:val="0"/>
        </w:trPr>
        <w:tc>
          <w:tcPr>
            <w:shd w:fill="ffc000" w:val="clear"/>
          </w:tcPr>
          <w:p w:rsidR="00000000" w:rsidDel="00000000" w:rsidP="00000000" w:rsidRDefault="00000000" w:rsidRPr="00000000" w14:paraId="00000056">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Agrícola</w:t>
            </w:r>
          </w:p>
        </w:tc>
        <w:tc>
          <w:tcPr>
            <w:shd w:fill="ffc000" w:val="clear"/>
          </w:tcPr>
          <w:p w:rsidR="00000000" w:rsidDel="00000000" w:rsidP="00000000" w:rsidRDefault="00000000" w:rsidRPr="00000000" w14:paraId="0000005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Pecuario</w:t>
            </w:r>
          </w:p>
        </w:tc>
        <w:tc>
          <w:tcPr>
            <w:shd w:fill="ffc000" w:val="clear"/>
          </w:tcPr>
          <w:p w:rsidR="00000000" w:rsidDel="00000000" w:rsidP="00000000" w:rsidRDefault="00000000" w:rsidRPr="00000000" w14:paraId="0000005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Avícola</w:t>
            </w:r>
          </w:p>
        </w:tc>
        <w:tc>
          <w:tcPr>
            <w:shd w:fill="ffc000" w:val="clear"/>
          </w:tcPr>
          <w:p w:rsidR="00000000" w:rsidDel="00000000" w:rsidP="00000000" w:rsidRDefault="00000000" w:rsidRPr="00000000" w14:paraId="000000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Apicultor</w:t>
            </w:r>
          </w:p>
        </w:tc>
      </w:tr>
      <w:tr>
        <w:trPr>
          <w:cantSplit w:val="0"/>
          <w:trHeight w:val="438" w:hRule="atLeast"/>
          <w:tblHeader w:val="0"/>
        </w:trPr>
        <w:tc>
          <w:tcPr/>
          <w:p w:rsidR="00000000" w:rsidDel="00000000" w:rsidP="00000000" w:rsidRDefault="00000000" w:rsidRPr="00000000" w14:paraId="0000005A">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Cultivo de Verduras y hortalizas</w:t>
            </w:r>
          </w:p>
        </w:tc>
        <w:tc>
          <w:tcPr/>
          <w:p w:rsidR="00000000" w:rsidDel="00000000" w:rsidP="00000000" w:rsidRDefault="00000000" w:rsidRPr="00000000" w14:paraId="0000005B">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Bovinos</w:t>
            </w:r>
          </w:p>
        </w:tc>
        <w:tc>
          <w:tcPr/>
          <w:p w:rsidR="00000000" w:rsidDel="00000000" w:rsidP="00000000" w:rsidRDefault="00000000" w:rsidRPr="00000000" w14:paraId="0000005C">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Pollos y gallinas</w:t>
            </w:r>
          </w:p>
        </w:tc>
        <w:tc>
          <w:tcPr/>
          <w:p w:rsidR="00000000" w:rsidDel="00000000" w:rsidP="00000000" w:rsidRDefault="00000000" w:rsidRPr="00000000" w14:paraId="0000005D">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Recolección de miel y cera</w:t>
            </w:r>
          </w:p>
        </w:tc>
      </w:tr>
      <w:tr>
        <w:trPr>
          <w:cantSplit w:val="0"/>
          <w:trHeight w:val="214"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Cultivo de frutas.</w:t>
            </w:r>
          </w:p>
        </w:tc>
        <w:tc>
          <w:tcPr/>
          <w:p w:rsidR="00000000" w:rsidDel="00000000" w:rsidP="00000000" w:rsidRDefault="00000000" w:rsidRPr="00000000" w14:paraId="0000005F">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Porcinos</w:t>
            </w:r>
          </w:p>
        </w:tc>
        <w:tc>
          <w:tcPr/>
          <w:p w:rsidR="00000000" w:rsidDel="00000000" w:rsidP="00000000" w:rsidRDefault="00000000" w:rsidRPr="00000000" w14:paraId="00000060">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Codornices</w:t>
            </w:r>
          </w:p>
        </w:tc>
        <w:tc>
          <w:tcPr/>
          <w:p w:rsidR="00000000" w:rsidDel="00000000" w:rsidP="00000000" w:rsidRDefault="00000000" w:rsidRPr="00000000" w14:paraId="00000061">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Cuidado de abejas, etc.</w:t>
            </w:r>
          </w:p>
        </w:tc>
      </w:tr>
      <w:tr>
        <w:trPr>
          <w:cantSplit w:val="0"/>
          <w:trHeight w:val="438" w:hRule="atLeast"/>
          <w:tblHeader w:val="0"/>
        </w:trPr>
        <w:tc>
          <w:tcPr/>
          <w:p w:rsidR="00000000" w:rsidDel="00000000" w:rsidP="00000000" w:rsidRDefault="00000000" w:rsidRPr="00000000" w14:paraId="00000062">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Cultivo en invernaderos y viveros</w:t>
            </w:r>
          </w:p>
        </w:tc>
        <w:tc>
          <w:tcPr/>
          <w:p w:rsidR="00000000" w:rsidDel="00000000" w:rsidP="00000000" w:rsidRDefault="00000000" w:rsidRPr="00000000" w14:paraId="00000063">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Ovinos y Caprinos</w:t>
            </w:r>
          </w:p>
        </w:tc>
        <w:tc>
          <w:tcPr/>
          <w:p w:rsidR="00000000" w:rsidDel="00000000" w:rsidP="00000000" w:rsidRDefault="00000000" w:rsidRPr="00000000" w14:paraId="00000064">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Producción de huevo</w:t>
            </w:r>
          </w:p>
        </w:tc>
        <w:tc>
          <w:tcPr/>
          <w:p w:rsidR="00000000" w:rsidDel="00000000" w:rsidP="00000000" w:rsidRDefault="00000000" w:rsidRPr="00000000" w14:paraId="00000065">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Recolección de jalea real, etc.</w:t>
            </w:r>
          </w:p>
        </w:tc>
      </w:tr>
      <w:tr>
        <w:trPr>
          <w:cantSplit w:val="0"/>
          <w:trHeight w:val="653" w:hRule="atLeast"/>
          <w:tblHeader w:val="0"/>
        </w:trPr>
        <w:tc>
          <w:tcPr/>
          <w:p w:rsidR="00000000" w:rsidDel="00000000" w:rsidP="00000000" w:rsidRDefault="00000000" w:rsidRPr="00000000" w14:paraId="00000066">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Cultivo de cereales, leguminosas, arroz, trigo, frijol, etc.</w:t>
            </w:r>
          </w:p>
        </w:tc>
        <w:tc>
          <w:tcPr/>
          <w:p w:rsidR="00000000" w:rsidDel="00000000" w:rsidP="00000000" w:rsidRDefault="00000000" w:rsidRPr="00000000" w14:paraId="00000067">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Pescados, mariscos, etc.</w:t>
            </w:r>
          </w:p>
        </w:tc>
        <w:tc>
          <w:tcPr/>
          <w:p w:rsidR="00000000" w:rsidDel="00000000" w:rsidP="00000000" w:rsidRDefault="00000000" w:rsidRPr="00000000" w14:paraId="00000068">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Otras producciones avícolas derivadas</w:t>
            </w:r>
          </w:p>
        </w:tc>
        <w:tc>
          <w:tcPr/>
          <w:p w:rsidR="00000000" w:rsidDel="00000000" w:rsidP="00000000" w:rsidRDefault="00000000" w:rsidRPr="00000000" w14:paraId="00000069">
            <w:pPr>
              <w:jc w:val="both"/>
              <w:rPr>
                <w:rFonts w:ascii="Arial" w:cs="Arial" w:eastAsia="Arial" w:hAnsi="Arial"/>
                <w:b w:val="0"/>
                <w:sz w:val="20"/>
                <w:szCs w:val="20"/>
              </w:rPr>
            </w:pPr>
            <w:r w:rsidDel="00000000" w:rsidR="00000000" w:rsidRPr="00000000">
              <w:rPr>
                <w:rtl w:val="0"/>
              </w:rPr>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Cada categoría de actividades del sector contempla regulaciones y normas, sistemas de producción específica, tecnologías, y por tanto, requerimientos y disponibilidad de recursos humanos capacitados para las diferentes labores a desarrollar, pues se busca que la actividad agropecuaria sea eficaz y cumpla con el objetivo de satisfacer las necesidades de la sociedad, por lo cual requiere de empresas que desarrollen un procesos administrativo ajustado a su dedicación.</w:t>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ind w:left="2834.645669291339" w:firstLine="0"/>
        <w:jc w:val="left"/>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2834.645669291339" w:firstLine="0"/>
        <w:jc w:val="left"/>
        <w:rPr>
          <w:i w:val="1"/>
          <w:sz w:val="20"/>
          <w:szCs w:val="20"/>
        </w:rPr>
      </w:pPr>
      <w:r w:rsidDel="00000000" w:rsidR="00000000" w:rsidRPr="00000000">
        <w:rPr>
          <w:i w:val="1"/>
          <w:sz w:val="20"/>
          <w:szCs w:val="20"/>
          <w:rtl w:val="0"/>
        </w:rPr>
        <w:t xml:space="preserve">Proceso Administrativo</w:t>
      </w:r>
    </w:p>
    <w:p w:rsidR="00000000" w:rsidDel="00000000" w:rsidP="00000000" w:rsidRDefault="00000000" w:rsidRPr="00000000" w14:paraId="00000071">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25400</wp:posOffset>
                </wp:positionV>
                <wp:extent cx="4211667" cy="4856697"/>
                <wp:effectExtent b="0" l="0" r="0" t="0"/>
                <wp:wrapNone/>
                <wp:docPr id="773" name=""/>
                <a:graphic>
                  <a:graphicData uri="http://schemas.microsoft.com/office/word/2010/wordprocessingGroup">
                    <wpg:wgp>
                      <wpg:cNvGrpSpPr/>
                      <wpg:grpSpPr>
                        <a:xfrm>
                          <a:off x="3240167" y="1351652"/>
                          <a:ext cx="4211667" cy="4856697"/>
                          <a:chOff x="3240167" y="1351652"/>
                          <a:chExt cx="4211667" cy="4856697"/>
                        </a:xfrm>
                      </wpg:grpSpPr>
                      <wpg:grpSp>
                        <wpg:cNvGrpSpPr/>
                        <wpg:grpSpPr>
                          <a:xfrm>
                            <a:off x="3240167" y="1351652"/>
                            <a:ext cx="4211667" cy="4856697"/>
                            <a:chOff x="3240167" y="1351652"/>
                            <a:chExt cx="4211667" cy="4856697"/>
                          </a:xfrm>
                        </wpg:grpSpPr>
                        <wps:wsp>
                          <wps:cNvSpPr/>
                          <wps:cNvPr id="4" name="Shape 4"/>
                          <wps:spPr>
                            <a:xfrm>
                              <a:off x="3240167" y="1351652"/>
                              <a:ext cx="4211650" cy="485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0167" y="1351652"/>
                              <a:ext cx="4211667" cy="4856697"/>
                              <a:chOff x="3240167" y="1351652"/>
                              <a:chExt cx="4211667" cy="4856697"/>
                            </a:xfrm>
                          </wpg:grpSpPr>
                          <wps:wsp>
                            <wps:cNvSpPr/>
                            <wps:cNvPr id="259" name="Shape 259"/>
                            <wps:spPr>
                              <a:xfrm>
                                <a:off x="3240167" y="1351652"/>
                                <a:ext cx="4211650" cy="485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0167" y="1351652"/>
                                <a:ext cx="4211667" cy="4856697"/>
                                <a:chOff x="3240167" y="1351652"/>
                                <a:chExt cx="4211667" cy="4856697"/>
                              </a:xfrm>
                            </wpg:grpSpPr>
                            <wps:wsp>
                              <wps:cNvSpPr/>
                              <wps:cNvPr id="261" name="Shape 261"/>
                              <wps:spPr>
                                <a:xfrm>
                                  <a:off x="3240167" y="1351652"/>
                                  <a:ext cx="4211650" cy="485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0167" y="1351652"/>
                                  <a:ext cx="4211667" cy="4856697"/>
                                  <a:chOff x="3240167" y="1370172"/>
                                  <a:chExt cx="4211667" cy="4819656"/>
                                </a:xfrm>
                              </wpg:grpSpPr>
                              <wps:wsp>
                                <wps:cNvSpPr/>
                                <wps:cNvPr id="263" name="Shape 263"/>
                                <wps:spPr>
                                  <a:xfrm>
                                    <a:off x="3240167" y="1370172"/>
                                    <a:ext cx="4211650" cy="4819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0167" y="1370172"/>
                                    <a:ext cx="4211667" cy="4819656"/>
                                    <a:chOff x="-9442" y="0"/>
                                    <a:chExt cx="3879249" cy="8310152"/>
                                  </a:xfrm>
                                </wpg:grpSpPr>
                                <wps:wsp>
                                  <wps:cNvSpPr/>
                                  <wps:cNvPr id="265" name="Shape 265"/>
                                  <wps:spPr>
                                    <a:xfrm>
                                      <a:off x="-9442" y="0"/>
                                      <a:ext cx="3879225" cy="83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442" y="333376"/>
                                      <a:ext cx="3857542" cy="7839075"/>
                                      <a:chOff x="-9442" y="333376"/>
                                      <a:chExt cx="3857542" cy="7839075"/>
                                    </a:xfrm>
                                  </wpg:grpSpPr>
                                  <wps:wsp>
                                    <wps:cNvCnPr/>
                                    <wps:spPr>
                                      <a:xfrm rot="10800000">
                                        <a:off x="3838575" y="333376"/>
                                        <a:ext cx="9525" cy="7839075"/>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9442" y="7049934"/>
                                        <a:ext cx="790574" cy="4761"/>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g:grpSp>
                                <wpg:grpSp>
                                  <wpg:cNvGrpSpPr/>
                                  <wpg:grpSpPr>
                                    <a:xfrm>
                                      <a:off x="0" y="6"/>
                                      <a:ext cx="3869807" cy="8310146"/>
                                      <a:chOff x="0" y="6"/>
                                      <a:chExt cx="3869807" cy="8310146"/>
                                    </a:xfrm>
                                  </wpg:grpSpPr>
                                  <wps:wsp>
                                    <wps:cNvSpPr/>
                                    <wps:cNvPr id="270" name="Shape 270"/>
                                    <wps:spPr>
                                      <a:xfrm>
                                        <a:off x="421324" y="6"/>
                                        <a:ext cx="2617200" cy="1333500"/>
                                      </a:xfrm>
                                      <a:prstGeom prst="rect">
                                        <a:avLst/>
                                      </a:prstGeom>
                                      <a:solidFill>
                                        <a:srgbClr val="002060"/>
                                      </a:solidFill>
                                      <a:ln cap="flat" cmpd="sng" w="9525">
                                        <a:solidFill>
                                          <a:srgbClr val="E6471C"/>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t xml:space="preserve">Planeación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Identificación y definición del problema.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¿Qué, cuánto, cómo producir?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Señalar soluciones alternativas.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Diseñar políticas, medios de acción y procedimientos.</w:t>
                                          </w:r>
                                        </w:p>
                                      </w:txbxContent>
                                    </wps:txbx>
                                    <wps:bodyPr anchorCtr="0" anchor="ctr" bIns="45700" lIns="91425" spcFirstLastPara="1" rIns="91425" wrap="square" tIns="45700">
                                      <a:noAutofit/>
                                    </wps:bodyPr>
                                  </wps:wsp>
                                  <wps:wsp>
                                    <wps:cNvSpPr/>
                                    <wps:cNvPr id="271" name="Shape 271"/>
                                    <wps:spPr>
                                      <a:xfrm>
                                        <a:off x="411267" y="1523899"/>
                                        <a:ext cx="2627209" cy="1143001"/>
                                      </a:xfrm>
                                      <a:prstGeom prst="rect">
                                        <a:avLst/>
                                      </a:prstGeom>
                                      <a:solidFill>
                                        <a:srgbClr val="002060"/>
                                      </a:solidFill>
                                      <a:ln cap="flat" cmpd="sng" w="9525">
                                        <a:solidFill>
                                          <a:srgbClr val="E6471C"/>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t xml:space="preserve">Organización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Distribución del trabajo, crear áreas funcionales, Determinar grupos de actividades por cargos. nueva estructura, asignar recursos por cargo.  </w:t>
                                          </w:r>
                                        </w:p>
                                      </w:txbxContent>
                                    </wps:txbx>
                                    <wps:bodyPr anchorCtr="0" anchor="ctr" bIns="45700" lIns="91425" spcFirstLastPara="1" rIns="91425" wrap="square" tIns="45700">
                                      <a:noAutofit/>
                                    </wps:bodyPr>
                                  </wps:wsp>
                                  <wps:wsp>
                                    <wps:cNvSpPr/>
                                    <wps:cNvPr id="272" name="Shape 272"/>
                                    <wps:spPr>
                                      <a:xfrm>
                                        <a:off x="421324" y="3047798"/>
                                        <a:ext cx="2617152" cy="1143001"/>
                                      </a:xfrm>
                                      <a:prstGeom prst="rect">
                                        <a:avLst/>
                                      </a:prstGeom>
                                      <a:solidFill>
                                        <a:srgbClr val="002060"/>
                                      </a:solidFill>
                                      <a:ln cap="flat" cmpd="sng" w="9525">
                                        <a:solidFill>
                                          <a:srgbClr val="E6471C"/>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t xml:space="preserve">Dirección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 • Poner en acción el plan seleccionado. Adquirir los recursos. • Contratar personal. Dirigir la ejecución de las tareas. Motivación. Comunicación. </w:t>
                                          </w:r>
                                        </w:p>
                                      </w:txbxContent>
                                    </wps:txbx>
                                    <wps:bodyPr anchorCtr="0" anchor="ctr" bIns="45700" lIns="91425" spcFirstLastPara="1" rIns="91425" wrap="square" tIns="45700">
                                      <a:noAutofit/>
                                    </wps:bodyPr>
                                  </wps:wsp>
                                  <wps:wsp>
                                    <wps:cNvSpPr/>
                                    <wps:cNvPr id="273" name="Shape 273"/>
                                    <wps:spPr>
                                      <a:xfrm>
                                        <a:off x="431381" y="4571695"/>
                                        <a:ext cx="2607095" cy="1143001"/>
                                      </a:xfrm>
                                      <a:prstGeom prst="rect">
                                        <a:avLst/>
                                      </a:prstGeom>
                                      <a:solidFill>
                                        <a:srgbClr val="002060"/>
                                      </a:solidFill>
                                      <a:ln cap="flat" cmpd="sng" w="9525">
                                        <a:solidFill>
                                          <a:srgbClr val="E6471C"/>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fffff"/>
                                              <w:sz w:val="16"/>
                                              <w:vertAlign w:val="baseline"/>
                                            </w:rPr>
                                            <w:t xml:space="preserve">Control</w:t>
                                          </w:r>
                                          <w:r w:rsidDel="00000000" w:rsidR="00000000" w:rsidRPr="00000000">
                                            <w:rPr>
                                              <w:rFonts w:ascii="Arial" w:cs="Arial" w:eastAsia="Arial" w:hAnsi="Arial"/>
                                              <w:b w:val="0"/>
                                              <w:i w:val="0"/>
                                              <w:smallCaps w:val="0"/>
                                              <w:strike w:val="0"/>
                                              <w:color w:val="ffffff"/>
                                              <w:sz w:val="16"/>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Dar seguimiento a la ejecución de los planes y tareas, medir el desempeño y corregir desviaciones, o atraso respecto de lo planeado, nivel de logro de los Objetivos. </w:t>
                                          </w:r>
                                        </w:p>
                                      </w:txbxContent>
                                    </wps:txbx>
                                    <wps:bodyPr anchorCtr="0" anchor="ctr" bIns="45700" lIns="91425" spcFirstLastPara="1" rIns="91425" wrap="square" tIns="45700">
                                      <a:noAutofit/>
                                    </wps:bodyPr>
                                  </wps:wsp>
                                  <wps:wsp>
                                    <wps:cNvSpPr/>
                                    <wps:cNvPr id="274" name="Shape 274"/>
                                    <wps:spPr>
                                      <a:xfrm>
                                        <a:off x="552063" y="6049727"/>
                                        <a:ext cx="2755567" cy="1886637"/>
                                      </a:xfrm>
                                      <a:prstGeom prst="flowChartDecision">
                                        <a:avLst/>
                                      </a:prstGeom>
                                      <a:solidFill>
                                        <a:srgbClr val="002060"/>
                                      </a:solidFill>
                                      <a:ln cap="flat" cmpd="sng" w="25400">
                                        <a:solidFill>
                                          <a:srgbClr val="A9371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¿Se están logrando los resultados, objetivos planeados, esperados?</w:t>
                                          </w:r>
                                        </w:p>
                                      </w:txbxContent>
                                    </wps:txbx>
                                    <wps:bodyPr anchorCtr="0" anchor="ctr" bIns="45700" lIns="91425" spcFirstLastPara="1" rIns="91425" wrap="square" tIns="45700">
                                      <a:noAutofit/>
                                    </wps:bodyPr>
                                  </wps:wsp>
                                  <wps:wsp>
                                    <wps:cNvCnPr/>
                                    <wps:spPr>
                                      <a:xfrm>
                                        <a:off x="1900237" y="1143001"/>
                                        <a:ext cx="1" cy="38100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1900238" y="2667002"/>
                                        <a:ext cx="0" cy="380999"/>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1900238" y="4191002"/>
                                        <a:ext cx="0" cy="380999"/>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1900238" y="5715002"/>
                                        <a:ext cx="0" cy="390524"/>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1923855" y="7861332"/>
                                        <a:ext cx="0" cy="44882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0" y="4400551"/>
                                        <a:ext cx="9525" cy="259080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1955282" y="8250330"/>
                                        <a:ext cx="1914525" cy="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038475" y="371476"/>
                                        <a:ext cx="771525" cy="1905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3038475" y="2095502"/>
                                        <a:ext cx="790575" cy="9524"/>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s:wsp>
                                    <wps:cNvCnPr/>
                                    <wps:spPr>
                                      <a:xfrm>
                                        <a:off x="0" y="4381501"/>
                                        <a:ext cx="1914525" cy="0"/>
                                      </a:xfrm>
                                      <a:prstGeom prst="straightConnector1">
                                        <a:avLst/>
                                      </a:prstGeom>
                                      <a:solidFill>
                                        <a:srgbClr val="002060"/>
                                      </a:solidFill>
                                      <a:ln cap="flat" cmpd="sng" w="9525">
                                        <a:solidFill>
                                          <a:srgbClr val="E6471C"/>
                                        </a:solidFill>
                                        <a:prstDash val="solid"/>
                                        <a:round/>
                                        <a:headEnd len="sm" w="sm" type="none"/>
                                        <a:tailEnd len="med" w="med" type="triangle"/>
                                      </a:ln>
                                    </wps:spPr>
                                    <wps:bodyPr anchorCtr="0" anchor="ctr" bIns="91425" lIns="91425" spcFirstLastPara="1" rIns="91425" wrap="square" tIns="91425">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25400</wp:posOffset>
                </wp:positionV>
                <wp:extent cx="4211667" cy="4856697"/>
                <wp:effectExtent b="0" l="0" r="0" t="0"/>
                <wp:wrapNone/>
                <wp:docPr id="773" name="image46.png"/>
                <a:graphic>
                  <a:graphicData uri="http://schemas.openxmlformats.org/drawingml/2006/picture">
                    <pic:pic>
                      <pic:nvPicPr>
                        <pic:cNvPr id="0" name="image46.png"/>
                        <pic:cNvPicPr preferRelativeResize="0"/>
                      </pic:nvPicPr>
                      <pic:blipFill>
                        <a:blip r:embed="rId19"/>
                        <a:srcRect/>
                        <a:stretch>
                          <a:fillRect/>
                        </a:stretch>
                      </pic:blipFill>
                      <pic:spPr>
                        <a:xfrm>
                          <a:off x="0" y="0"/>
                          <a:ext cx="4211667" cy="4856697"/>
                        </a:xfrm>
                        <a:prstGeom prst="rect"/>
                        <a:ln/>
                      </pic:spPr>
                    </pic:pic>
                  </a:graphicData>
                </a:graphic>
              </wp:anchor>
            </w:drawing>
          </mc:Fallback>
        </mc:AlternateContent>
      </w:r>
    </w:p>
    <w:p w:rsidR="00000000" w:rsidDel="00000000" w:rsidP="00000000" w:rsidRDefault="00000000" w:rsidRPr="00000000" w14:paraId="0000007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1562100</wp:posOffset>
                </wp:positionH>
                <wp:positionV relativeFrom="paragraph">
                  <wp:posOffset>58420</wp:posOffset>
                </wp:positionV>
                <wp:extent cx="334228" cy="272813"/>
                <wp:effectExtent b="0" l="0" r="0" t="0"/>
                <wp:wrapNone/>
                <wp:docPr id="780" name=""/>
                <a:graphic>
                  <a:graphicData uri="http://schemas.microsoft.com/office/word/2010/wordprocessingShape">
                    <wps:wsp>
                      <wps:cNvSpPr/>
                      <wps:cNvPr id="318" name="Shape 318"/>
                      <wps:spPr>
                        <a:xfrm>
                          <a:off x="5202699" y="3667406"/>
                          <a:ext cx="286603" cy="22518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1562100</wp:posOffset>
                </wp:positionH>
                <wp:positionV relativeFrom="paragraph">
                  <wp:posOffset>58420</wp:posOffset>
                </wp:positionV>
                <wp:extent cx="334228" cy="272813"/>
                <wp:effectExtent b="0" l="0" r="0" t="0"/>
                <wp:wrapNone/>
                <wp:docPr id="780" name="image56.png"/>
                <a:graphic>
                  <a:graphicData uri="http://schemas.openxmlformats.org/drawingml/2006/picture">
                    <pic:pic>
                      <pic:nvPicPr>
                        <pic:cNvPr id="0" name="image56.png"/>
                        <pic:cNvPicPr preferRelativeResize="0"/>
                      </pic:nvPicPr>
                      <pic:blipFill>
                        <a:blip r:embed="rId20"/>
                        <a:srcRect/>
                        <a:stretch>
                          <a:fillRect/>
                        </a:stretch>
                      </pic:blipFill>
                      <pic:spPr>
                        <a:xfrm>
                          <a:off x="0" y="0"/>
                          <a:ext cx="334228" cy="272813"/>
                        </a:xfrm>
                        <a:prstGeom prst="rect"/>
                        <a:ln/>
                      </pic:spPr>
                    </pic:pic>
                  </a:graphicData>
                </a:graphic>
              </wp:anchor>
            </w:drawing>
          </mc:Fallback>
        </mc:AlternateContent>
      </w:r>
    </w:p>
    <w:p w:rsidR="00000000" w:rsidDel="00000000" w:rsidP="00000000" w:rsidRDefault="00000000" w:rsidRPr="00000000" w14:paraId="0000008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3797300</wp:posOffset>
                </wp:positionH>
                <wp:positionV relativeFrom="paragraph">
                  <wp:posOffset>109220</wp:posOffset>
                </wp:positionV>
                <wp:extent cx="395643" cy="272813"/>
                <wp:effectExtent b="0" l="0" r="0" t="0"/>
                <wp:wrapNone/>
                <wp:docPr id="778" name=""/>
                <a:graphic>
                  <a:graphicData uri="http://schemas.microsoft.com/office/word/2010/wordprocessingShape">
                    <wps:wsp>
                      <wps:cNvSpPr/>
                      <wps:cNvPr id="316" name="Shape 316"/>
                      <wps:spPr>
                        <a:xfrm>
                          <a:off x="5171991" y="3667406"/>
                          <a:ext cx="348018" cy="22518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No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3797300</wp:posOffset>
                </wp:positionH>
                <wp:positionV relativeFrom="paragraph">
                  <wp:posOffset>109220</wp:posOffset>
                </wp:positionV>
                <wp:extent cx="395643" cy="272813"/>
                <wp:effectExtent b="0" l="0" r="0" t="0"/>
                <wp:wrapNone/>
                <wp:docPr id="778" name="image52.png"/>
                <a:graphic>
                  <a:graphicData uri="http://schemas.openxmlformats.org/drawingml/2006/picture">
                    <pic:pic>
                      <pic:nvPicPr>
                        <pic:cNvPr id="0" name="image52.png"/>
                        <pic:cNvPicPr preferRelativeResize="0"/>
                      </pic:nvPicPr>
                      <pic:blipFill>
                        <a:blip r:embed="rId21"/>
                        <a:srcRect/>
                        <a:stretch>
                          <a:fillRect/>
                        </a:stretch>
                      </pic:blipFill>
                      <pic:spPr>
                        <a:xfrm>
                          <a:off x="0" y="0"/>
                          <a:ext cx="395643" cy="272813"/>
                        </a:xfrm>
                        <a:prstGeom prst="rect"/>
                        <a:ln/>
                      </pic:spPr>
                    </pic:pic>
                  </a:graphicData>
                </a:graphic>
              </wp:anchor>
            </w:drawing>
          </mc:Fallback>
        </mc:AlternateContent>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Planeación</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planeación se define como identificar y sensibilizar alternativas para lograr fines, a partir de una necesidad u objetivos, así mismo, comprende la determinación de formas organizadas de actividades que permiten alcanzar los objetivos o fines esperados.</w:t>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Consiste en saber qué se va a hacer por anticipado, cuál va a ser la dirección que se va a tomar para alcanzar los objetivos y metas trazada en la empresa de la manera más eficiente. Este ejercicio sirve para establecer el camino de gestiones a realizar y no perder de vista el trabajo que se debe realizar en el tiempo, de igual forma, para que los trabajadores y personal de la empresa orienten sus talentos y esfuerzos las actividades conducentes al cumplimiento de la misión y objetivos empresariales.</w:t>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425.19685039370086" w:firstLine="0"/>
        <w:jc w:val="left"/>
        <w:rPr>
          <w:sz w:val="20"/>
          <w:szCs w:val="20"/>
        </w:rPr>
      </w:pPr>
      <w:r w:rsidDel="00000000" w:rsidR="00000000" w:rsidRPr="00000000">
        <w:rPr>
          <w:b w:val="1"/>
          <w:sz w:val="20"/>
          <w:szCs w:val="20"/>
          <w:rtl w:val="0"/>
        </w:rPr>
        <w:t xml:space="preserve">Figura 2</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ind w:left="425.19685039370086" w:firstLine="0"/>
        <w:jc w:val="left"/>
        <w:rPr>
          <w:i w:val="1"/>
          <w:sz w:val="20"/>
          <w:szCs w:val="20"/>
        </w:rPr>
      </w:pPr>
      <w:r w:rsidDel="00000000" w:rsidR="00000000" w:rsidRPr="00000000">
        <w:rPr>
          <w:i w:val="1"/>
          <w:sz w:val="20"/>
          <w:szCs w:val="20"/>
          <w:rtl w:val="0"/>
        </w:rPr>
        <w:t xml:space="preserve">Función de planeación</w:t>
      </w:r>
    </w:p>
    <w:p w:rsidR="00000000" w:rsidDel="00000000" w:rsidP="00000000" w:rsidRDefault="00000000" w:rsidRPr="00000000" w14:paraId="0000009A">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pict>
          <v:shape id="_x0000_i1025" style="width:450.5pt;height:111.7pt" o:ole="" type="#_x0000_t75">
            <v:imagedata r:id="rId1" o:title=""/>
          </v:shape>
          <o:OLEObject DrawAspect="Content" r:id="rId2" ObjectID="_1713157842" ProgID="Excel.Sheet.12" ShapeID="_x0000_i1025" Type="Embed"/>
        </w:pic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9C">
      <w:pPr>
        <w:jc w:val="both"/>
        <w:rPr>
          <w:sz w:val="20"/>
          <w:szCs w:val="20"/>
        </w:rPr>
      </w:pP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sz w:val="20"/>
          <w:szCs w:val="20"/>
          <w:rtl w:val="0"/>
        </w:rPr>
        <w:t xml:space="preserve">La función de planeación es un ejercicio de gestión que permite establecer el quehacer y que define el conjunto de decisiones a seguir, que establecen el camino que debe seguir la empresa para el desarrollo de las iniciativas de los emprendedores agropecuarios y alcanzar los objetivos o metas que se fijen, en pro de suplir las necesidades de la sociedad local, regional, nacional o internacional, los cuales se ajustarán a los constantes y probables cambios de las condiciones climáticas, de acceso a recursos, tendencias de consumo y demás aspectos que afectan la actividad de la empresa.</w:t>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En una empresa agropecuaria se distinguen tres fases que son soporte fundamental para diseñar la planeación y crear acciones de mejora en cada una de ellas como son: </w:t>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Definir la producción de los productos agropecuarios, </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Establecer la distribución, que es definir cómo será el reparto o transferencia de los productos agropecuarios a las zonas de influencia de la empresa, esto facilitará la comercialización</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mercadeo y ventas, es la fase que genera la iniciativa de compra y promueve el consumo de los productos que la empresa ofrece. </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Estas tres fases: producción, distribución y mercadeo y ventas, se desarrollan en forma sucesiva, existiendo una interrelación entre ellas y una estrecha vinculación a tal punto que es difícil establecer dónde termina la producción, y dónde empieza el mercadeo, se pueden desarrollar de manera paralela. </w:t>
      </w:r>
    </w:p>
    <w:p w:rsidR="00000000" w:rsidDel="00000000" w:rsidP="00000000" w:rsidRDefault="00000000" w:rsidRPr="00000000" w14:paraId="000000A6">
      <w:pPr>
        <w:jc w:val="both"/>
        <w:rPr>
          <w:sz w:val="20"/>
          <w:szCs w:val="20"/>
        </w:rPr>
      </w:pPr>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sz w:val="20"/>
          <w:szCs w:val="20"/>
          <w:rtl w:val="0"/>
        </w:rPr>
        <w:t xml:space="preserve">Para el proceso de planeación y ordenamiento productivo agropecuario en Colombia, El Ministerio de Agricultura a través de la Unidad de Planificación Rural Agropecuaria-UPRA, promueve y vincula los aspectos de mercado mediante el análisis de variables e indicadores de actividad relacionados con la oferta y la demanda nacional para consumo interno y externo (importaciones y exportaciones), que sirven de referente a los productores del país para que se focalizan de manera competitiva, a partir de identificar aspectos  comparativos y de evolución de la producción y consumo, del uso del suelo rural, así como de las posibilidades de los acuerdos de comercio que Colombia ha firmado a nivel internacional con varios países. (UPRA, 2017)</w:t>
      </w:r>
    </w:p>
    <w:p w:rsidR="00000000" w:rsidDel="00000000" w:rsidP="00000000" w:rsidRDefault="00000000" w:rsidRPr="00000000" w14:paraId="000000A8">
      <w:pPr>
        <w:jc w:val="both"/>
        <w:rPr>
          <w:sz w:val="20"/>
          <w:szCs w:val="20"/>
        </w:rPr>
      </w:pP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La planeación dentro de un proceso productivo agropecuario consiste en la definición e implementación de un método de trabajo para obtener los productos deseados por los inversionistas según sus intereses y posibilidades técnicas, en las cantidades adecuadas, en los tiempos apropiados y corrientes para la producción y consumo, estableciendo la estructura de costos apropiada para hacer rentable la producción. La planeación fusiona factores de mercado y la tecnología de que dispone la empresa para transformarlo en una actividad productiva y económicamente eficiente. En general, la planeación constituye el proceso que permite obtener la visión del futuro productivo, por lo cual requiere del establecimiento de los siguientes aspectos:</w:t>
      </w:r>
    </w:p>
    <w:p w:rsidR="00000000" w:rsidDel="00000000" w:rsidP="00000000" w:rsidRDefault="00000000" w:rsidRPr="00000000" w14:paraId="000000AA">
      <w:pPr>
        <w:jc w:val="both"/>
        <w:rPr>
          <w:sz w:val="20"/>
          <w:szCs w:val="20"/>
        </w:rPr>
      </w:pPr>
      <w:r w:rsidDel="00000000" w:rsidR="00000000" w:rsidRPr="00000000">
        <w:rPr>
          <w:rtl w:val="0"/>
        </w:rPr>
      </w:r>
    </w:p>
    <w:p w:rsidR="00000000" w:rsidDel="00000000" w:rsidP="00000000" w:rsidRDefault="00000000" w:rsidRPr="00000000" w14:paraId="000000AB">
      <w:pPr>
        <w:jc w:val="both"/>
        <w:rPr>
          <w:sz w:val="20"/>
          <w:szCs w:val="20"/>
        </w:rPr>
      </w:pP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6245225" cy="1197777"/>
                <wp:effectExtent b="0" l="0" r="0" t="0"/>
                <wp:wrapNone/>
                <wp:docPr id="772" name=""/>
                <a:graphic>
                  <a:graphicData uri="http://schemas.microsoft.com/office/word/2010/wordprocessingShape">
                    <wps:wsp>
                      <wps:cNvSpPr/>
                      <wps:cNvPr id="256" name="Shape 256"/>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CF07_1_1_infografia_Planeacion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6245225" cy="1197777"/>
                <wp:effectExtent b="0" l="0" r="0" t="0"/>
                <wp:wrapNone/>
                <wp:docPr id="772" name="image43.png"/>
                <a:graphic>
                  <a:graphicData uri="http://schemas.openxmlformats.org/drawingml/2006/picture">
                    <pic:pic>
                      <pic:nvPicPr>
                        <pic:cNvPr id="0" name="image43.png"/>
                        <pic:cNvPicPr preferRelativeResize="0"/>
                      </pic:nvPicPr>
                      <pic:blipFill>
                        <a:blip r:embed="rId22"/>
                        <a:srcRect/>
                        <a:stretch>
                          <a:fillRect/>
                        </a:stretch>
                      </pic:blipFill>
                      <pic:spPr>
                        <a:xfrm>
                          <a:off x="0" y="0"/>
                          <a:ext cx="6245225" cy="1197777"/>
                        </a:xfrm>
                        <a:prstGeom prst="rect"/>
                        <a:ln/>
                      </pic:spPr>
                    </pic:pic>
                  </a:graphicData>
                </a:graphic>
              </wp:anchor>
            </w:drawing>
          </mc:Fallback>
        </mc:AlternateContent>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rtl w:val="0"/>
        </w:rPr>
      </w:r>
    </w:p>
    <w:p w:rsidR="00000000" w:rsidDel="00000000" w:rsidP="00000000" w:rsidRDefault="00000000" w:rsidRPr="00000000" w14:paraId="000000B5">
      <w:pPr>
        <w:widowControl w:val="0"/>
        <w:spacing w:line="276" w:lineRule="auto"/>
        <w:ind w:left="0" w:firstLine="0"/>
        <w:jc w:val="both"/>
        <w:rPr>
          <w:sz w:val="20"/>
          <w:szCs w:val="20"/>
        </w:rPr>
      </w:pPr>
      <w:r w:rsidDel="00000000" w:rsidR="00000000" w:rsidRPr="00000000">
        <w:rPr>
          <w:b w:val="1"/>
          <w:sz w:val="20"/>
          <w:szCs w:val="20"/>
          <w:rtl w:val="0"/>
        </w:rPr>
        <w:t xml:space="preserve">Los objetivos</w:t>
      </w:r>
      <w:r w:rsidDel="00000000" w:rsidR="00000000" w:rsidRPr="00000000">
        <w:rPr>
          <w:sz w:val="20"/>
          <w:szCs w:val="20"/>
          <w:rtl w:val="0"/>
        </w:rPr>
        <w:t xml:space="preserve">: refieren a los diferentes niveles de alcance y/o resultado deseado dentro de los propósitos de la empresa, estos se pueden clasificar de dos maneras: </w:t>
      </w:r>
    </w:p>
    <w:p w:rsidR="00000000" w:rsidDel="00000000" w:rsidP="00000000" w:rsidRDefault="00000000" w:rsidRPr="00000000" w14:paraId="000000B6">
      <w:pPr>
        <w:widowControl w:val="0"/>
        <w:spacing w:line="276" w:lineRule="auto"/>
        <w:ind w:left="720" w:firstLine="0"/>
        <w:jc w:val="both"/>
        <w:rPr>
          <w:sz w:val="20"/>
          <w:szCs w:val="20"/>
        </w:rPr>
      </w:pPr>
      <w:r w:rsidDel="00000000" w:rsidR="00000000" w:rsidRPr="00000000">
        <w:rPr>
          <w:rtl w:val="0"/>
        </w:rPr>
      </w:r>
    </w:p>
    <w:p w:rsidR="00000000" w:rsidDel="00000000" w:rsidP="00000000" w:rsidRDefault="00000000" w:rsidRPr="00000000" w14:paraId="000000B7">
      <w:pPr>
        <w:widowControl w:val="0"/>
        <w:numPr>
          <w:ilvl w:val="0"/>
          <w:numId w:val="9"/>
        </w:numPr>
        <w:spacing w:line="276" w:lineRule="auto"/>
        <w:ind w:left="1080" w:hanging="360"/>
        <w:jc w:val="both"/>
        <w:rPr>
          <w:b w:val="0"/>
          <w:sz w:val="20"/>
          <w:szCs w:val="20"/>
        </w:rPr>
      </w:pPr>
      <w:r w:rsidDel="00000000" w:rsidR="00000000" w:rsidRPr="00000000">
        <w:rPr>
          <w:b w:val="1"/>
          <w:sz w:val="20"/>
          <w:szCs w:val="20"/>
          <w:rtl w:val="0"/>
        </w:rPr>
        <w:t xml:space="preserve">Objetivos corporativos</w:t>
      </w:r>
      <w:r w:rsidDel="00000000" w:rsidR="00000000" w:rsidRPr="00000000">
        <w:rPr>
          <w:sz w:val="20"/>
          <w:szCs w:val="20"/>
          <w:rtl w:val="0"/>
        </w:rPr>
        <w:t xml:space="preserve">: son los que la empresa persigue para el desarrollo de su actividad. </w:t>
      </w:r>
      <w:r w:rsidDel="00000000" w:rsidR="00000000" w:rsidRPr="00000000">
        <w:rPr>
          <w:rtl w:val="0"/>
        </w:rPr>
      </w:r>
    </w:p>
    <w:p w:rsidR="00000000" w:rsidDel="00000000" w:rsidP="00000000" w:rsidRDefault="00000000" w:rsidRPr="00000000" w14:paraId="000000B8">
      <w:pPr>
        <w:widowControl w:val="0"/>
        <w:spacing w:line="276" w:lineRule="auto"/>
        <w:ind w:left="1080" w:firstLine="0"/>
        <w:jc w:val="both"/>
        <w:rPr>
          <w:sz w:val="20"/>
          <w:szCs w:val="20"/>
        </w:rPr>
      </w:pPr>
      <w:r w:rsidDel="00000000" w:rsidR="00000000" w:rsidRPr="00000000">
        <w:rPr>
          <w:rtl w:val="0"/>
        </w:rPr>
      </w:r>
    </w:p>
    <w:p w:rsidR="00000000" w:rsidDel="00000000" w:rsidP="00000000" w:rsidRDefault="00000000" w:rsidRPr="00000000" w14:paraId="000000B9">
      <w:pPr>
        <w:widowControl w:val="0"/>
        <w:numPr>
          <w:ilvl w:val="0"/>
          <w:numId w:val="9"/>
        </w:numPr>
        <w:spacing w:line="276" w:lineRule="auto"/>
        <w:ind w:left="1080" w:hanging="360"/>
        <w:jc w:val="both"/>
        <w:rPr>
          <w:b w:val="0"/>
          <w:sz w:val="20"/>
          <w:szCs w:val="20"/>
        </w:rPr>
      </w:pPr>
      <w:r w:rsidDel="00000000" w:rsidR="00000000" w:rsidRPr="00000000">
        <w:rPr>
          <w:b w:val="1"/>
          <w:sz w:val="20"/>
          <w:szCs w:val="20"/>
          <w:rtl w:val="0"/>
        </w:rPr>
        <w:t xml:space="preserve">Objetivos específicos</w:t>
      </w:r>
      <w:r w:rsidDel="00000000" w:rsidR="00000000" w:rsidRPr="00000000">
        <w:rPr>
          <w:sz w:val="20"/>
          <w:szCs w:val="20"/>
          <w:rtl w:val="0"/>
        </w:rPr>
        <w:t xml:space="preserve">: parten de los objetivos corporativos y se fijan desde las iniciativas de las líneas de producto.,</w:t>
      </w: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rtl w:val="0"/>
        </w:rPr>
      </w:r>
    </w:p>
    <w:p w:rsidR="00000000" w:rsidDel="00000000" w:rsidP="00000000" w:rsidRDefault="00000000" w:rsidRPr="00000000" w14:paraId="000000BD">
      <w:pPr>
        <w:widowControl w:val="0"/>
        <w:spacing w:line="276" w:lineRule="auto"/>
        <w:jc w:val="both"/>
        <w:rPr>
          <w:sz w:val="20"/>
          <w:szCs w:val="20"/>
        </w:rPr>
      </w:pPr>
      <w:r w:rsidDel="00000000" w:rsidR="00000000" w:rsidRPr="00000000">
        <w:rPr>
          <w:b w:val="1"/>
          <w:sz w:val="20"/>
          <w:szCs w:val="20"/>
          <w:rtl w:val="0"/>
        </w:rPr>
        <w:t xml:space="preserve">Estrategias: </w:t>
      </w:r>
      <w:r w:rsidDel="00000000" w:rsidR="00000000" w:rsidRPr="00000000">
        <w:rPr>
          <w:sz w:val="20"/>
          <w:szCs w:val="20"/>
          <w:rtl w:val="0"/>
        </w:rPr>
        <w:t xml:space="preserve">son el conjunto de decisiones fundamentales e interfuncionales que fijan los cursos de acción general, que indican cómo deberán utilizarse los recursos y metodologías productivas para el logro de los objetivos. </w:t>
      </w:r>
    </w:p>
    <w:p w:rsidR="00000000" w:rsidDel="00000000" w:rsidP="00000000" w:rsidRDefault="00000000" w:rsidRPr="00000000" w14:paraId="000000BE">
      <w:pPr>
        <w:widowControl w:val="0"/>
        <w:spacing w:line="276" w:lineRule="auto"/>
        <w:jc w:val="both"/>
        <w:rPr>
          <w:sz w:val="20"/>
          <w:szCs w:val="20"/>
        </w:rPr>
      </w:pPr>
      <w:r w:rsidDel="00000000" w:rsidR="00000000" w:rsidRPr="00000000">
        <w:rPr>
          <w:rtl w:val="0"/>
        </w:rPr>
      </w:r>
    </w:p>
    <w:p w:rsidR="00000000" w:rsidDel="00000000" w:rsidP="00000000" w:rsidRDefault="00000000" w:rsidRPr="00000000" w14:paraId="000000BF">
      <w:pPr>
        <w:widowControl w:val="0"/>
        <w:spacing w:line="276" w:lineRule="auto"/>
        <w:jc w:val="both"/>
        <w:rPr>
          <w:sz w:val="20"/>
          <w:szCs w:val="20"/>
        </w:rPr>
      </w:pPr>
      <w:r w:rsidDel="00000000" w:rsidR="00000000" w:rsidRPr="00000000">
        <w:rPr>
          <w:b w:val="1"/>
          <w:sz w:val="20"/>
          <w:szCs w:val="20"/>
          <w:rtl w:val="0"/>
        </w:rPr>
        <w:t xml:space="preserve">Las políticas y normas: </w:t>
      </w:r>
      <w:r w:rsidDel="00000000" w:rsidR="00000000" w:rsidRPr="00000000">
        <w:rPr>
          <w:sz w:val="20"/>
          <w:szCs w:val="20"/>
          <w:rtl w:val="0"/>
        </w:rPr>
        <w:t xml:space="preserve">con el conjunto de disposiciones que se deben cumplir para el desarrollo de las actividades empresariales que en el caso de las normas, son disposiciones de carácter obligatorio e impartidas por los entes regulatorios del sector como son el Ministerio de agricultura, el Instituto Colombiano Agropecuario ICA, Secretarías de salud, entre otras, quienes definen los lineamientos generales para tomar el ejercicio de la actividad agropecuaria y fijan guías que orientan la acción y constituyen base para las decisiones en la empresa.</w:t>
      </w:r>
    </w:p>
    <w:p w:rsidR="00000000" w:rsidDel="00000000" w:rsidP="00000000" w:rsidRDefault="00000000" w:rsidRPr="00000000" w14:paraId="000000C0">
      <w:pPr>
        <w:widowControl w:val="0"/>
        <w:spacing w:line="276" w:lineRule="auto"/>
        <w:jc w:val="both"/>
        <w:rPr>
          <w:sz w:val="20"/>
          <w:szCs w:val="20"/>
        </w:rPr>
      </w:pPr>
      <w:r w:rsidDel="00000000" w:rsidR="00000000" w:rsidRPr="00000000">
        <w:rPr>
          <w:rtl w:val="0"/>
        </w:rPr>
      </w:r>
    </w:p>
    <w:p w:rsidR="00000000" w:rsidDel="00000000" w:rsidP="00000000" w:rsidRDefault="00000000" w:rsidRPr="00000000" w14:paraId="000000C1">
      <w:pPr>
        <w:widowControl w:val="0"/>
        <w:spacing w:line="276" w:lineRule="auto"/>
        <w:jc w:val="both"/>
        <w:rPr>
          <w:sz w:val="20"/>
          <w:szCs w:val="20"/>
        </w:rPr>
      </w:pPr>
      <w:r w:rsidDel="00000000" w:rsidR="00000000" w:rsidRPr="00000000">
        <w:rPr>
          <w:b w:val="1"/>
          <w:sz w:val="20"/>
          <w:szCs w:val="20"/>
          <w:rtl w:val="0"/>
        </w:rPr>
        <w:t xml:space="preserve">Plan de acción: </w:t>
      </w:r>
      <w:r w:rsidDel="00000000" w:rsidR="00000000" w:rsidRPr="00000000">
        <w:rPr>
          <w:sz w:val="20"/>
          <w:szCs w:val="20"/>
          <w:rtl w:val="0"/>
        </w:rPr>
        <w:t xml:space="preserve">es lo que denomina el procedimiento, establece el conjunto de actividades propiamente dichas a realizar dentro de una secuencia para el logro de los objetivos y que obedecen al enfoque estratégico previsto; esto hace que tengan un orden cronológico y la secuencia de actividades que deben seguirse estrictamente durante la realización del plan.</w:t>
      </w:r>
    </w:p>
    <w:p w:rsidR="00000000" w:rsidDel="00000000" w:rsidP="00000000" w:rsidRDefault="00000000" w:rsidRPr="00000000" w14:paraId="000000C2">
      <w:pPr>
        <w:widowControl w:val="0"/>
        <w:spacing w:line="276" w:lineRule="auto"/>
        <w:jc w:val="both"/>
        <w:rPr>
          <w:sz w:val="20"/>
          <w:szCs w:val="20"/>
        </w:rPr>
      </w:pPr>
      <w:r w:rsidDel="00000000" w:rsidR="00000000" w:rsidRPr="00000000">
        <w:rPr>
          <w:rtl w:val="0"/>
        </w:rPr>
      </w:r>
    </w:p>
    <w:p w:rsidR="00000000" w:rsidDel="00000000" w:rsidP="00000000" w:rsidRDefault="00000000" w:rsidRPr="00000000" w14:paraId="000000C3">
      <w:pPr>
        <w:widowControl w:val="0"/>
        <w:spacing w:line="240" w:lineRule="auto"/>
        <w:rPr>
          <w:sz w:val="20"/>
          <w:szCs w:val="20"/>
        </w:rPr>
      </w:pPr>
      <w:r w:rsidDel="00000000" w:rsidR="00000000" w:rsidRPr="00000000">
        <w:rPr>
          <w:b w:val="1"/>
          <w:sz w:val="20"/>
          <w:szCs w:val="20"/>
          <w:rtl w:val="0"/>
        </w:rPr>
        <w:t xml:space="preserve">Los presupuestos: </w:t>
      </w:r>
      <w:r w:rsidDel="00000000" w:rsidR="00000000" w:rsidRPr="00000000">
        <w:rPr>
          <w:sz w:val="20"/>
          <w:szCs w:val="20"/>
          <w:rtl w:val="0"/>
        </w:rPr>
        <w:t xml:space="preserve">Es la determinación del nivel de recursos necesarios y que se pueden asignar para el desarrollo de las actividades definidas en el plan de acción, expresado en cantidad y valor de dichos recursos, qué son los planes expresados en términos económicos.</w:t>
      </w:r>
    </w:p>
    <w:p w:rsidR="00000000" w:rsidDel="00000000" w:rsidP="00000000" w:rsidRDefault="00000000" w:rsidRPr="00000000" w14:paraId="000000C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5">
      <w:pPr>
        <w:widowControl w:val="0"/>
        <w:spacing w:line="240" w:lineRule="auto"/>
        <w:rPr>
          <w:sz w:val="20"/>
          <w:szCs w:val="20"/>
        </w:rPr>
      </w:pPr>
      <w:r w:rsidDel="00000000" w:rsidR="00000000" w:rsidRPr="00000000">
        <w:rPr>
          <w:b w:val="1"/>
          <w:sz w:val="20"/>
          <w:szCs w:val="20"/>
          <w:rtl w:val="0"/>
        </w:rPr>
        <w:t xml:space="preserve">Cronograma: </w:t>
      </w:r>
      <w:r w:rsidDel="00000000" w:rsidR="00000000" w:rsidRPr="00000000">
        <w:rPr>
          <w:sz w:val="20"/>
          <w:szCs w:val="20"/>
          <w:rtl w:val="0"/>
        </w:rPr>
        <w:t xml:space="preserve">es la correlación de las actividades y recursos en función del tiempo, esto es, la programación de cada una de las actividades del plan en un horizonte de tiempo, lo que implica la utilización de los recursos necesarios al momento de su realización, por lo cual estos deben estar disponibles en cantidad y funcionalidad al momento de iniciar las actividades.</w:t>
      </w:r>
    </w:p>
    <w:p w:rsidR="00000000" w:rsidDel="00000000" w:rsidP="00000000" w:rsidRDefault="00000000" w:rsidRPr="00000000" w14:paraId="000000C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b w:val="1"/>
          <w:sz w:val="20"/>
          <w:szCs w:val="20"/>
          <w:rtl w:val="0"/>
        </w:rPr>
        <w:t xml:space="preserve">Situación ejemplo</w:t>
      </w:r>
      <w:r w:rsidDel="00000000" w:rsidR="00000000" w:rsidRPr="00000000">
        <w:rPr>
          <w:sz w:val="20"/>
          <w:szCs w:val="20"/>
          <w:rtl w:val="0"/>
        </w:rPr>
        <w:t xml:space="preserve">: </w:t>
      </w:r>
    </w:p>
    <w:p w:rsidR="00000000" w:rsidDel="00000000" w:rsidP="00000000" w:rsidRDefault="00000000" w:rsidRPr="00000000" w14:paraId="000000C9">
      <w:pPr>
        <w:jc w:val="both"/>
        <w:rPr>
          <w:sz w:val="20"/>
          <w:szCs w:val="20"/>
        </w:rPr>
      </w:pPr>
      <w:r w:rsidDel="00000000" w:rsidR="00000000" w:rsidRPr="00000000">
        <w:rPr>
          <w:sz w:val="20"/>
          <w:szCs w:val="20"/>
          <w:rtl w:val="0"/>
        </w:rPr>
        <w:t xml:space="preserve">En una finca dedicada a la agricultura se pretende iniciar el cultivo de una nueva variedad en la región. </w:t>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294"/>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 iniciativa o propósito del plan define que sea a mediano plazo, dada las características de la especie o variedad</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294"/>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objetivo corporativo es incrementar las ventas de la empresa un 20%</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294"/>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 la planeación; </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294"/>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Dentro de la estrategia para el logro de este propósito dentro de la planificación de producción, se puede desarrollar una plantación por lotes y producción agregada anual, semestral, trimestral.</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Plan de acción requiere para el desarrollo de las actividades una serie de recursos a utilizar como es presupuesto la cantidad de mano de obra requerida, los insumos necesarios y la maquinaria a utilizar para realizar las labores en el horizonte del plan.</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En el cronograma se detallan las fechas o hitos en que se deben realizar cada una de las labores, especificando los recursos estimados, tal es el caso de inicio de preparación del terreno, que requiere de operarios, un tractor; la siembra, requiere un </w:t>
      </w:r>
      <w:r w:rsidDel="00000000" w:rsidR="00000000" w:rsidRPr="00000000">
        <w:rPr>
          <w:sz w:val="20"/>
          <w:szCs w:val="20"/>
          <w:rtl w:val="0"/>
        </w:rPr>
        <w:t xml:space="preserve">número</w:t>
      </w:r>
      <w:r w:rsidDel="00000000" w:rsidR="00000000" w:rsidRPr="00000000">
        <w:rPr>
          <w:i w:val="0"/>
          <w:smallCaps w:val="0"/>
          <w:strike w:val="0"/>
          <w:color w:val="000000"/>
          <w:sz w:val="20"/>
          <w:szCs w:val="20"/>
          <w:u w:val="none"/>
          <w:shd w:fill="auto" w:val="clear"/>
          <w:vertAlign w:val="baseline"/>
          <w:rtl w:val="0"/>
        </w:rPr>
        <w:t xml:space="preserve"> de operarios, cantidad de semillas y la implementación de un sistema de riego, etc.</w:t>
      </w: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Tipos de Planes</w:t>
      </w:r>
      <w:r w:rsidDel="00000000" w:rsidR="00000000" w:rsidRPr="00000000">
        <w:rPr>
          <w:rtl w:val="0"/>
        </w:rPr>
      </w:r>
    </w:p>
    <w:p w:rsidR="00000000" w:rsidDel="00000000" w:rsidP="00000000" w:rsidRDefault="00000000" w:rsidRPr="00000000" w14:paraId="000000D6">
      <w:pPr>
        <w:rPr>
          <w:b w:val="1"/>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Las posibilidades de planeación en el sector agropecuario se enmarcan desde la naturaleza de los medios productivos, los cuales obedecen a los ciclos vitales de las especies vegetales o pecuarias, por tanto se pueden tipificar tipos de planes en conformidad a dichos ciclos, esto denota un sentido estrictamente en función del tiempo como variable fundamental. Se enumeran a continuación en más detalle:</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6245225" cy="1197777"/>
                <wp:effectExtent b="0" l="0" r="0" t="0"/>
                <wp:wrapNone/>
                <wp:docPr id="771" name=""/>
                <a:graphic>
                  <a:graphicData uri="http://schemas.microsoft.com/office/word/2010/wordprocessingShape">
                    <wps:wsp>
                      <wps:cNvSpPr/>
                      <wps:cNvPr id="255" name="Shape 255"/>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CF07_1_1_1_infografia_Tipos de Planes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6245225" cy="1197777"/>
                <wp:effectExtent b="0" l="0" r="0" t="0"/>
                <wp:wrapNone/>
                <wp:docPr id="771" name="image42.png"/>
                <a:graphic>
                  <a:graphicData uri="http://schemas.openxmlformats.org/drawingml/2006/picture">
                    <pic:pic>
                      <pic:nvPicPr>
                        <pic:cNvPr id="0" name="image42.png"/>
                        <pic:cNvPicPr preferRelativeResize="0"/>
                      </pic:nvPicPr>
                      <pic:blipFill>
                        <a:blip r:embed="rId23"/>
                        <a:srcRect/>
                        <a:stretch>
                          <a:fillRect/>
                        </a:stretch>
                      </pic:blipFill>
                      <pic:spPr>
                        <a:xfrm>
                          <a:off x="0" y="0"/>
                          <a:ext cx="6245225" cy="1197777"/>
                        </a:xfrm>
                        <a:prstGeom prst="rect"/>
                        <a:ln/>
                      </pic:spPr>
                    </pic:pic>
                  </a:graphicData>
                </a:graphic>
              </wp:anchor>
            </w:drawing>
          </mc:Fallback>
        </mc:AlternateContent>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sz w:val="20"/>
          <w:szCs w:val="20"/>
          <w:rtl w:val="0"/>
        </w:rPr>
        <w:t xml:space="preserve"> </w:t>
      </w:r>
    </w:p>
    <w:p w:rsidR="00000000" w:rsidDel="00000000" w:rsidP="00000000" w:rsidRDefault="00000000" w:rsidRPr="00000000" w14:paraId="000000E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Organización</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organización como función del proceso administrativo busca la adecuación de los recursos empresariales entendida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left"/>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e</w:t>
      </w:r>
    </w:p>
    <w:p w:rsidR="00000000" w:rsidDel="00000000" w:rsidP="00000000" w:rsidRDefault="00000000" w:rsidRPr="00000000" w14:paraId="000000EB">
      <w:pPr>
        <w:pBdr>
          <w:top w:space="0" w:sz="0" w:val="nil"/>
          <w:left w:space="0" w:sz="0" w:val="nil"/>
          <w:bottom w:space="0" w:sz="0" w:val="nil"/>
          <w:right w:space="0" w:sz="0" w:val="nil"/>
          <w:between w:space="0" w:sz="0" w:val="nil"/>
        </w:pBdr>
        <w:jc w:val="left"/>
        <w:rPr>
          <w:i w:val="1"/>
          <w:sz w:val="20"/>
          <w:szCs w:val="20"/>
        </w:rPr>
      </w:pPr>
      <w:r w:rsidDel="00000000" w:rsidR="00000000" w:rsidRPr="00000000">
        <w:rPr>
          <w:i w:val="1"/>
          <w:sz w:val="20"/>
          <w:szCs w:val="20"/>
          <w:rtl w:val="0"/>
        </w:rPr>
        <w:t xml:space="preserve">Estructura organizacional por áreas o departamentos</w:t>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6096000" cy="3353435"/>
                <wp:effectExtent b="0" l="0" r="0" t="0"/>
                <wp:docPr id="768" name=""/>
                <a:graphic>
                  <a:graphicData uri="http://schemas.microsoft.com/office/word/2010/wordprocessingGroup">
                    <wpg:wgp>
                      <wpg:cNvGrpSpPr/>
                      <wpg:grpSpPr>
                        <a:xfrm>
                          <a:off x="2298000" y="2103283"/>
                          <a:ext cx="6096000" cy="3353435"/>
                          <a:chOff x="2298000" y="2103283"/>
                          <a:chExt cx="6096000" cy="3353435"/>
                        </a:xfrm>
                      </wpg:grpSpPr>
                      <wpg:grpSp>
                        <wpg:cNvGrpSpPr/>
                        <wpg:grpSpPr>
                          <a:xfrm>
                            <a:off x="2298000" y="2103283"/>
                            <a:ext cx="6096000" cy="3353435"/>
                            <a:chOff x="2298000" y="2103283"/>
                            <a:chExt cx="6096000" cy="3353435"/>
                          </a:xfrm>
                        </wpg:grpSpPr>
                        <wps:wsp>
                          <wps:cNvSpPr/>
                          <wps:cNvPr id="4" name="Shape 4"/>
                          <wps:spPr>
                            <a:xfrm>
                              <a:off x="2298000" y="2103283"/>
                              <a:ext cx="6096000" cy="335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103283"/>
                              <a:ext cx="6096000" cy="3353435"/>
                              <a:chOff x="2298000" y="2103283"/>
                              <a:chExt cx="6096000" cy="3353435"/>
                            </a:xfrm>
                          </wpg:grpSpPr>
                          <wps:wsp>
                            <wps:cNvSpPr/>
                            <wps:cNvPr id="97" name="Shape 97"/>
                            <wps:spPr>
                              <a:xfrm>
                                <a:off x="2298000" y="2103283"/>
                                <a:ext cx="6096000" cy="335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103283"/>
                                <a:ext cx="6096000" cy="3353435"/>
                                <a:chOff x="2298000" y="2103283"/>
                                <a:chExt cx="6096000" cy="3353435"/>
                              </a:xfrm>
                            </wpg:grpSpPr>
                            <wps:wsp>
                              <wps:cNvSpPr/>
                              <wps:cNvPr id="99" name="Shape 99"/>
                              <wps:spPr>
                                <a:xfrm>
                                  <a:off x="2298000" y="2103283"/>
                                  <a:ext cx="6096000" cy="335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103283"/>
                                  <a:ext cx="6096000" cy="3353435"/>
                                  <a:chOff x="0" y="0"/>
                                  <a:chExt cx="6096000" cy="3353425"/>
                                </a:xfrm>
                              </wpg:grpSpPr>
                              <wps:wsp>
                                <wps:cNvSpPr/>
                                <wps:cNvPr id="101" name="Shape 101"/>
                                <wps:spPr>
                                  <a:xfrm>
                                    <a:off x="0" y="0"/>
                                    <a:ext cx="6096000" cy="335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3353425"/>
                                    <a:chOff x="0" y="0"/>
                                    <a:chExt cx="6096000" cy="3353425"/>
                                  </a:xfrm>
                                </wpg:grpSpPr>
                                <wps:wsp>
                                  <wps:cNvSpPr/>
                                  <wps:cNvPr id="103" name="Shape 103"/>
                                  <wps:spPr>
                                    <a:xfrm>
                                      <a:off x="0" y="0"/>
                                      <a:ext cx="6096000" cy="335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5133919"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5133919"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4962873" y="1292908"/>
                                      <a:ext cx="504792" cy="175217"/>
                                    </a:xfrm>
                                    <a:custGeom>
                                      <a:rect b="b" l="l" r="r" t="t"/>
                                      <a:pathLst>
                                        <a:path extrusionOk="0" h="120000" w="120000">
                                          <a:moveTo>
                                            <a:pt x="0" y="0"/>
                                          </a:moveTo>
                                          <a:lnTo>
                                            <a:pt x="0" y="60000"/>
                                          </a:lnTo>
                                          <a:lnTo>
                                            <a:pt x="120000" y="6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4124334"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4124334"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4458081" y="1292908"/>
                                      <a:ext cx="504792" cy="175217"/>
                                    </a:xfrm>
                                    <a:custGeom>
                                      <a:rect b="b" l="l" r="r" t="t"/>
                                      <a:pathLst>
                                        <a:path extrusionOk="0" h="120000" w="120000">
                                          <a:moveTo>
                                            <a:pt x="120000" y="0"/>
                                          </a:moveTo>
                                          <a:lnTo>
                                            <a:pt x="120000" y="60000"/>
                                          </a:lnTo>
                                          <a:lnTo>
                                            <a:pt x="0" y="60000"/>
                                          </a:lnTo>
                                          <a:lnTo>
                                            <a:pt x="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2943704" y="700507"/>
                                      <a:ext cx="2019169" cy="175217"/>
                                    </a:xfrm>
                                    <a:custGeom>
                                      <a:rect b="b" l="l" r="r" t="t"/>
                                      <a:pathLst>
                                        <a:path extrusionOk="0" h="120000" w="120000">
                                          <a:moveTo>
                                            <a:pt x="0" y="0"/>
                                          </a:moveTo>
                                          <a:lnTo>
                                            <a:pt x="0" y="60000"/>
                                          </a:lnTo>
                                          <a:lnTo>
                                            <a:pt x="120000" y="60000"/>
                                          </a:lnTo>
                                          <a:lnTo>
                                            <a:pt x="120000" y="120000"/>
                                          </a:lnTo>
                                        </a:path>
                                      </a:pathLst>
                                    </a:custGeom>
                                    <a:noFill/>
                                    <a:ln cap="flat" cmpd="sng" w="25400">
                                      <a:solidFill>
                                        <a:srgbClr val="B73917"/>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3114749"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3114749"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2943704" y="1292908"/>
                                      <a:ext cx="504792" cy="175217"/>
                                    </a:xfrm>
                                    <a:custGeom>
                                      <a:rect b="b" l="l" r="r" t="t"/>
                                      <a:pathLst>
                                        <a:path extrusionOk="0" h="120000" w="120000">
                                          <a:moveTo>
                                            <a:pt x="0" y="0"/>
                                          </a:moveTo>
                                          <a:lnTo>
                                            <a:pt x="0" y="60000"/>
                                          </a:lnTo>
                                          <a:lnTo>
                                            <a:pt x="120000" y="6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a:off x="2105164"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2105164"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a:off x="2438911" y="1292908"/>
                                      <a:ext cx="504792" cy="175217"/>
                                    </a:xfrm>
                                    <a:custGeom>
                                      <a:rect b="b" l="l" r="r" t="t"/>
                                      <a:pathLst>
                                        <a:path extrusionOk="0" h="120000" w="120000">
                                          <a:moveTo>
                                            <a:pt x="120000" y="0"/>
                                          </a:moveTo>
                                          <a:lnTo>
                                            <a:pt x="120000" y="60000"/>
                                          </a:lnTo>
                                          <a:lnTo>
                                            <a:pt x="0" y="60000"/>
                                          </a:lnTo>
                                          <a:lnTo>
                                            <a:pt x="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2897984" y="700507"/>
                                      <a:ext cx="91440" cy="175217"/>
                                    </a:xfrm>
                                    <a:custGeom>
                                      <a:rect b="b" l="l" r="r" t="t"/>
                                      <a:pathLst>
                                        <a:path extrusionOk="0" h="120000" w="120000">
                                          <a:moveTo>
                                            <a:pt x="60000" y="0"/>
                                          </a:moveTo>
                                          <a:lnTo>
                                            <a:pt x="60000" y="120000"/>
                                          </a:lnTo>
                                        </a:path>
                                      </a:pathLst>
                                    </a:custGeom>
                                    <a:noFill/>
                                    <a:ln cap="flat" cmpd="sng" w="25400">
                                      <a:solidFill>
                                        <a:srgbClr val="B73917"/>
                                      </a:solidFill>
                                      <a:prstDash val="solid"/>
                                      <a:round/>
                                      <a:headEnd len="sm" w="sm" type="none"/>
                                      <a:tailEnd len="sm" w="sm" type="none"/>
                                    </a:ln>
                                  </wps:spPr>
                                  <wps:bodyPr anchorCtr="0" anchor="ctr" bIns="91425" lIns="91425" spcFirstLastPara="1" rIns="91425" wrap="square" tIns="91425">
                                    <a:noAutofit/>
                                  </wps:bodyPr>
                                </wps:wsp>
                                <wps:wsp>
                                  <wps:cNvSpPr/>
                                  <wps:cNvPr id="118" name="Shape 118"/>
                                  <wps:spPr>
                                    <a:xfrm>
                                      <a:off x="1095579"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1095579"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924534" y="1292908"/>
                                      <a:ext cx="504792" cy="175217"/>
                                    </a:xfrm>
                                    <a:custGeom>
                                      <a:rect b="b" l="l" r="r" t="t"/>
                                      <a:pathLst>
                                        <a:path extrusionOk="0" h="120000" w="120000">
                                          <a:moveTo>
                                            <a:pt x="0" y="0"/>
                                          </a:moveTo>
                                          <a:lnTo>
                                            <a:pt x="0" y="60000"/>
                                          </a:lnTo>
                                          <a:lnTo>
                                            <a:pt x="120000" y="6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21" name="Shape 121"/>
                                  <wps:spPr>
                                    <a:xfrm>
                                      <a:off x="85994" y="1885309"/>
                                      <a:ext cx="125155" cy="976210"/>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22" name="Shape 122"/>
                                  <wps:spPr>
                                    <a:xfrm>
                                      <a:off x="85994" y="1885309"/>
                                      <a:ext cx="125155" cy="383809"/>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419741" y="1292908"/>
                                      <a:ext cx="504792" cy="175217"/>
                                    </a:xfrm>
                                    <a:custGeom>
                                      <a:rect b="b" l="l" r="r" t="t"/>
                                      <a:pathLst>
                                        <a:path extrusionOk="0" h="120000" w="120000">
                                          <a:moveTo>
                                            <a:pt x="120000" y="0"/>
                                          </a:moveTo>
                                          <a:lnTo>
                                            <a:pt x="120000" y="60000"/>
                                          </a:lnTo>
                                          <a:lnTo>
                                            <a:pt x="0" y="60000"/>
                                          </a:lnTo>
                                          <a:lnTo>
                                            <a:pt x="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24" name="Shape 124"/>
                                  <wps:spPr>
                                    <a:xfrm>
                                      <a:off x="924534" y="700507"/>
                                      <a:ext cx="2019169" cy="175217"/>
                                    </a:xfrm>
                                    <a:custGeom>
                                      <a:rect b="b" l="l" r="r" t="t"/>
                                      <a:pathLst>
                                        <a:path extrusionOk="0" h="120000" w="120000">
                                          <a:moveTo>
                                            <a:pt x="120000" y="0"/>
                                          </a:moveTo>
                                          <a:lnTo>
                                            <a:pt x="120000" y="60000"/>
                                          </a:lnTo>
                                          <a:lnTo>
                                            <a:pt x="0" y="60000"/>
                                          </a:lnTo>
                                          <a:lnTo>
                                            <a:pt x="0" y="120000"/>
                                          </a:lnTo>
                                        </a:path>
                                      </a:pathLst>
                                    </a:custGeom>
                                    <a:noFill/>
                                    <a:ln cap="flat" cmpd="sng" w="25400">
                                      <a:solidFill>
                                        <a:srgbClr val="B73917"/>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a:off x="2526520" y="283323"/>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2526520" y="283323"/>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Gerencia</w:t>
                                        </w:r>
                                      </w:p>
                                    </w:txbxContent>
                                  </wps:txbx>
                                  <wps:bodyPr anchorCtr="0" anchor="ctr" bIns="4425" lIns="4425" spcFirstLastPara="1" rIns="4425" wrap="square" tIns="4425">
                                    <a:noAutofit/>
                                  </wps:bodyPr>
                                </wps:wsp>
                                <wps:wsp>
                                  <wps:cNvSpPr/>
                                  <wps:cNvPr id="127" name="Shape 127"/>
                                  <wps:spPr>
                                    <a:xfrm>
                                      <a:off x="507350" y="875724"/>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507350" y="875724"/>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Administración</w:t>
                                        </w:r>
                                      </w:p>
                                    </w:txbxContent>
                                  </wps:txbx>
                                  <wps:bodyPr anchorCtr="0" anchor="ctr" bIns="4425" lIns="4425" spcFirstLastPara="1" rIns="4425" wrap="square" tIns="4425">
                                    <a:noAutofit/>
                                  </wps:bodyPr>
                                </wps:wsp>
                                <wps:wsp>
                                  <wps:cNvSpPr/>
                                  <wps:cNvPr id="129" name="Shape 129"/>
                                  <wps:spPr>
                                    <a:xfrm>
                                      <a:off x="2557"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2557"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Administración y Finanzas</w:t>
                                        </w:r>
                                      </w:p>
                                    </w:txbxContent>
                                  </wps:txbx>
                                  <wps:bodyPr anchorCtr="0" anchor="ctr" bIns="4425" lIns="4425" spcFirstLastPara="1" rIns="4425" wrap="square" tIns="4425">
                                    <a:noAutofit/>
                                  </wps:bodyPr>
                                </wps:wsp>
                                <wps:wsp>
                                  <wps:cNvSpPr/>
                                  <wps:cNvPr id="131" name="Shape 131"/>
                                  <wps:spPr>
                                    <a:xfrm>
                                      <a:off x="211149"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211149"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Finanzas y contabilidad</w:t>
                                        </w:r>
                                      </w:p>
                                    </w:txbxContent>
                                  </wps:txbx>
                                  <wps:bodyPr anchorCtr="0" anchor="ctr" bIns="4425" lIns="4425" spcFirstLastPara="1" rIns="4425" wrap="square" tIns="4425">
                                    <a:noAutofit/>
                                  </wps:bodyPr>
                                </wps:wsp>
                                <wps:wsp>
                                  <wps:cNvSpPr/>
                                  <wps:cNvPr id="133" name="Shape 133"/>
                                  <wps:spPr>
                                    <a:xfrm>
                                      <a:off x="211149"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211149"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Compras</w:t>
                                        </w:r>
                                      </w:p>
                                    </w:txbxContent>
                                  </wps:txbx>
                                  <wps:bodyPr anchorCtr="0" anchor="ctr" bIns="4425" lIns="4425" spcFirstLastPara="1" rIns="4425" wrap="square" tIns="4425">
                                    <a:noAutofit/>
                                  </wps:bodyPr>
                                </wps:wsp>
                                <wps:wsp>
                                  <wps:cNvSpPr/>
                                  <wps:cNvPr id="135" name="Shape 135"/>
                                  <wps:spPr>
                                    <a:xfrm>
                                      <a:off x="1012142"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1012142"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Recursos Humanos</w:t>
                                        </w:r>
                                      </w:p>
                                    </w:txbxContent>
                                  </wps:txbx>
                                  <wps:bodyPr anchorCtr="0" anchor="ctr" bIns="4425" lIns="4425" spcFirstLastPara="1" rIns="4425" wrap="square" tIns="4425">
                                    <a:noAutofit/>
                                  </wps:bodyPr>
                                </wps:wsp>
                                <wps:wsp>
                                  <wps:cNvSpPr/>
                                  <wps:cNvPr id="137" name="Shape 137"/>
                                  <wps:spPr>
                                    <a:xfrm>
                                      <a:off x="1220734"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220734"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Nomina y contratación</w:t>
                                        </w:r>
                                      </w:p>
                                    </w:txbxContent>
                                  </wps:txbx>
                                  <wps:bodyPr anchorCtr="0" anchor="ctr" bIns="4425" lIns="4425" spcFirstLastPara="1" rIns="4425" wrap="square" tIns="4425">
                                    <a:noAutofit/>
                                  </wps:bodyPr>
                                </wps:wsp>
                                <wps:wsp>
                                  <wps:cNvSpPr/>
                                  <wps:cNvPr id="139" name="Shape 139"/>
                                  <wps:spPr>
                                    <a:xfrm>
                                      <a:off x="1220734"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220734"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Bienestar social</w:t>
                                        </w:r>
                                      </w:p>
                                    </w:txbxContent>
                                  </wps:txbx>
                                  <wps:bodyPr anchorCtr="0" anchor="ctr" bIns="4425" lIns="4425" spcFirstLastPara="1" rIns="4425" wrap="square" tIns="4425">
                                    <a:noAutofit/>
                                  </wps:bodyPr>
                                </wps:wsp>
                                <wps:wsp>
                                  <wps:cNvSpPr/>
                                  <wps:cNvPr id="141" name="Shape 141"/>
                                  <wps:spPr>
                                    <a:xfrm>
                                      <a:off x="2526520" y="875724"/>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2526520" y="875724"/>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Producción</w:t>
                                        </w:r>
                                      </w:p>
                                    </w:txbxContent>
                                  </wps:txbx>
                                  <wps:bodyPr anchorCtr="0" anchor="ctr" bIns="4425" lIns="4425" spcFirstLastPara="1" rIns="4425" wrap="square" tIns="4425">
                                    <a:noAutofit/>
                                  </wps:bodyPr>
                                </wps:wsp>
                                <wps:wsp>
                                  <wps:cNvSpPr/>
                                  <wps:cNvPr id="143" name="Shape 143"/>
                                  <wps:spPr>
                                    <a:xfrm>
                                      <a:off x="2021727"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2021727"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Producción Agricola</w:t>
                                        </w:r>
                                      </w:p>
                                    </w:txbxContent>
                                  </wps:txbx>
                                  <wps:bodyPr anchorCtr="0" anchor="ctr" bIns="4425" lIns="4425" spcFirstLastPara="1" rIns="4425" wrap="square" tIns="4425">
                                    <a:noAutofit/>
                                  </wps:bodyPr>
                                </wps:wsp>
                                <wps:wsp>
                                  <wps:cNvSpPr/>
                                  <wps:cNvPr id="145" name="Shape 145"/>
                                  <wps:spPr>
                                    <a:xfrm>
                                      <a:off x="2230319"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2230319"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Frutas</w:t>
                                        </w:r>
                                      </w:p>
                                    </w:txbxContent>
                                  </wps:txbx>
                                  <wps:bodyPr anchorCtr="0" anchor="ctr" bIns="4425" lIns="4425" spcFirstLastPara="1" rIns="4425" wrap="square" tIns="4425">
                                    <a:noAutofit/>
                                  </wps:bodyPr>
                                </wps:wsp>
                                <wps:wsp>
                                  <wps:cNvSpPr/>
                                  <wps:cNvPr id="147" name="Shape 147"/>
                                  <wps:spPr>
                                    <a:xfrm>
                                      <a:off x="2230319"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2230319"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Vertduras</w:t>
                                        </w:r>
                                      </w:p>
                                    </w:txbxContent>
                                  </wps:txbx>
                                  <wps:bodyPr anchorCtr="0" anchor="ctr" bIns="4425" lIns="4425" spcFirstLastPara="1" rIns="4425" wrap="square" tIns="4425">
                                    <a:noAutofit/>
                                  </wps:bodyPr>
                                </wps:wsp>
                                <wps:wsp>
                                  <wps:cNvSpPr/>
                                  <wps:cNvPr id="149" name="Shape 149"/>
                                  <wps:spPr>
                                    <a:xfrm>
                                      <a:off x="3031312"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3031312"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Producción pecuaria</w:t>
                                        </w:r>
                                      </w:p>
                                    </w:txbxContent>
                                  </wps:txbx>
                                  <wps:bodyPr anchorCtr="0" anchor="ctr" bIns="4425" lIns="4425" spcFirstLastPara="1" rIns="4425" wrap="square" tIns="4425">
                                    <a:noAutofit/>
                                  </wps:bodyPr>
                                </wps:wsp>
                                <wps:wsp>
                                  <wps:cNvSpPr/>
                                  <wps:cNvPr id="151" name="Shape 151"/>
                                  <wps:spPr>
                                    <a:xfrm>
                                      <a:off x="3239904"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3239904"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Bovinos</w:t>
                                        </w:r>
                                      </w:p>
                                    </w:txbxContent>
                                  </wps:txbx>
                                  <wps:bodyPr anchorCtr="0" anchor="ctr" bIns="4425" lIns="4425" spcFirstLastPara="1" rIns="4425" wrap="square" tIns="4425">
                                    <a:noAutofit/>
                                  </wps:bodyPr>
                                </wps:wsp>
                                <wps:wsp>
                                  <wps:cNvSpPr/>
                                  <wps:cNvPr id="153" name="Shape 153"/>
                                  <wps:spPr>
                                    <a:xfrm>
                                      <a:off x="3239904"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3239904"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Control fito sanitario</w:t>
                                        </w:r>
                                      </w:p>
                                    </w:txbxContent>
                                  </wps:txbx>
                                  <wps:bodyPr anchorCtr="0" anchor="ctr" bIns="4425" lIns="4425" spcFirstLastPara="1" rIns="4425" wrap="square" tIns="4425">
                                    <a:noAutofit/>
                                  </wps:bodyPr>
                                </wps:wsp>
                                <wps:wsp>
                                  <wps:cNvSpPr/>
                                  <wps:cNvPr id="155" name="Shape 155"/>
                                  <wps:spPr>
                                    <a:xfrm>
                                      <a:off x="4545689" y="875724"/>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4545689" y="875724"/>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Ventas y Mercadeo</w:t>
                                        </w:r>
                                      </w:p>
                                    </w:txbxContent>
                                  </wps:txbx>
                                  <wps:bodyPr anchorCtr="0" anchor="ctr" bIns="4425" lIns="4425" spcFirstLastPara="1" rIns="4425" wrap="square" tIns="4425">
                                    <a:noAutofit/>
                                  </wps:bodyPr>
                                </wps:wsp>
                                <wps:wsp>
                                  <wps:cNvSpPr/>
                                  <wps:cNvPr id="157" name="Shape 157"/>
                                  <wps:spPr>
                                    <a:xfrm>
                                      <a:off x="4040897"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4040897"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Ventas</w:t>
                                        </w:r>
                                      </w:p>
                                    </w:txbxContent>
                                  </wps:txbx>
                                  <wps:bodyPr anchorCtr="0" anchor="ctr" bIns="4425" lIns="4425" spcFirstLastPara="1" rIns="4425" wrap="square" tIns="4425">
                                    <a:noAutofit/>
                                  </wps:bodyPr>
                                </wps:wsp>
                                <wps:wsp>
                                  <wps:cNvSpPr/>
                                  <wps:cNvPr id="159" name="Shape 159"/>
                                  <wps:spPr>
                                    <a:xfrm>
                                      <a:off x="4249489"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4249489"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Clientes Fruver</w:t>
                                        </w:r>
                                      </w:p>
                                    </w:txbxContent>
                                  </wps:txbx>
                                  <wps:bodyPr anchorCtr="0" anchor="ctr" bIns="4425" lIns="4425" spcFirstLastPara="1" rIns="4425" wrap="square" tIns="4425">
                                    <a:noAutofit/>
                                  </wps:bodyPr>
                                </wps:wsp>
                                <wps:wsp>
                                  <wps:cNvSpPr/>
                                  <wps:cNvPr id="161" name="Shape 161"/>
                                  <wps:spPr>
                                    <a:xfrm>
                                      <a:off x="4249489"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4249489"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Clientes Empresas</w:t>
                                        </w:r>
                                      </w:p>
                                    </w:txbxContent>
                                  </wps:txbx>
                                  <wps:bodyPr anchorCtr="0" anchor="ctr" bIns="4425" lIns="4425" spcFirstLastPara="1" rIns="4425" wrap="square" tIns="4425">
                                    <a:noAutofit/>
                                  </wps:bodyPr>
                                </wps:wsp>
                                <wps:wsp>
                                  <wps:cNvSpPr/>
                                  <wps:cNvPr id="163" name="Shape 163"/>
                                  <wps:spPr>
                                    <a:xfrm>
                                      <a:off x="5050482" y="1468125"/>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5050482" y="1468125"/>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Mercadeo</w:t>
                                        </w:r>
                                      </w:p>
                                    </w:txbxContent>
                                  </wps:txbx>
                                  <wps:bodyPr anchorCtr="0" anchor="ctr" bIns="4425" lIns="4425" spcFirstLastPara="1" rIns="4425" wrap="square" tIns="4425">
                                    <a:noAutofit/>
                                  </wps:bodyPr>
                                </wps:wsp>
                                <wps:wsp>
                                  <wps:cNvSpPr/>
                                  <wps:cNvPr id="165" name="Shape 165"/>
                                  <wps:spPr>
                                    <a:xfrm>
                                      <a:off x="5259074" y="2060526"/>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5259074" y="2060526"/>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Publicidad</w:t>
                                        </w:r>
                                      </w:p>
                                    </w:txbxContent>
                                  </wps:txbx>
                                  <wps:bodyPr anchorCtr="0" anchor="ctr" bIns="4425" lIns="4425" spcFirstLastPara="1" rIns="4425" wrap="square" tIns="4425">
                                    <a:noAutofit/>
                                  </wps:bodyPr>
                                </wps:wsp>
                                <wps:wsp>
                                  <wps:cNvSpPr/>
                                  <wps:cNvPr id="167" name="Shape 167"/>
                                  <wps:spPr>
                                    <a:xfrm>
                                      <a:off x="5259074" y="2652927"/>
                                      <a:ext cx="834367" cy="417183"/>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5259074" y="2652927"/>
                                      <a:ext cx="834367" cy="4171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Analisis de mercado</w:t>
                                        </w:r>
                                      </w:p>
                                    </w:txbxContent>
                                  </wps:txbx>
                                  <wps:bodyPr anchorCtr="0" anchor="ctr" bIns="4425" lIns="4425" spcFirstLastPara="1" rIns="4425" wrap="square" tIns="4425">
                                    <a:noAutofit/>
                                  </wps:bodyPr>
                                </wps:wsp>
                              </wpg:grpSp>
                            </wpg:grpSp>
                          </wpg:grpSp>
                        </wpg:grpSp>
                      </wpg:grpSp>
                    </wpg:wgp>
                  </a:graphicData>
                </a:graphic>
              </wp:inline>
            </w:drawing>
          </mc:Choice>
          <mc:Fallback>
            <w:drawing>
              <wp:inline distB="0" distT="0" distL="0" distR="0">
                <wp:extent cx="6096000" cy="3353435"/>
                <wp:effectExtent b="0" l="0" r="0" t="0"/>
                <wp:docPr id="768" name="image39.png"/>
                <a:graphic>
                  <a:graphicData uri="http://schemas.openxmlformats.org/drawingml/2006/picture">
                    <pic:pic>
                      <pic:nvPicPr>
                        <pic:cNvPr id="0" name="image39.png"/>
                        <pic:cNvPicPr preferRelativeResize="0"/>
                      </pic:nvPicPr>
                      <pic:blipFill>
                        <a:blip r:embed="rId24"/>
                        <a:srcRect/>
                        <a:stretch>
                          <a:fillRect/>
                        </a:stretch>
                      </pic:blipFill>
                      <pic:spPr>
                        <a:xfrm>
                          <a:off x="0" y="0"/>
                          <a:ext cx="6096000" cy="33534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concepto de organización se ha usado para el proceso de agrupar y asignar recursos a un área funcional formada de varios cargos, los cuales se interrelacionan mutuamente, pero cada uno tiene unas actividades específicas; que constituyen el personal de una empresa. Por otra parte, en el sector agropecuario la organización interna de una empresa se hace principalmente teniendo en cuenta las actividades funcionales o de importancia en su proceso productivo, las actividades técnicas se agrupan en dos, las que se dedican a la parte agrícola y las que se orientan a las actividades pecuarias, conformando un conjunto denominado “Departamento de producción agropecuaria”.</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Estructura organizacional</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0"/>
          <w:szCs w:val="20"/>
        </w:rPr>
      </w:pPr>
      <w:r w:rsidDel="00000000" w:rsidR="00000000" w:rsidRPr="00000000">
        <w:rPr>
          <w:b w:val="1"/>
          <w:sz w:val="20"/>
          <w:szCs w:val="20"/>
        </w:rPr>
        <w:drawing>
          <wp:inline distB="114300" distT="114300" distL="114300" distR="114300">
            <wp:extent cx="3380423" cy="1892616"/>
            <wp:effectExtent b="0" l="0" r="0" t="0"/>
            <wp:docPr id="798"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3380423" cy="189261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F6">
      <w:pPr>
        <w:spacing w:line="240" w:lineRule="auto"/>
        <w:jc w:val="both"/>
        <w:rPr>
          <w:color w:val="000000"/>
          <w:sz w:val="20"/>
          <w:szCs w:val="20"/>
        </w:rPr>
      </w:pPr>
      <w:r w:rsidDel="00000000" w:rsidR="00000000" w:rsidRPr="00000000">
        <w:rPr>
          <w:color w:val="000000"/>
          <w:sz w:val="20"/>
          <w:szCs w:val="20"/>
          <w:rtl w:val="0"/>
        </w:rPr>
        <w:t xml:space="preserve">La estructura organizacional empresarial es un mecanismo de ordenación que define </w:t>
      </w:r>
      <w:r w:rsidDel="00000000" w:rsidR="00000000" w:rsidRPr="00000000">
        <w:rPr>
          <w:sz w:val="20"/>
          <w:szCs w:val="20"/>
          <w:rtl w:val="0"/>
        </w:rPr>
        <w:t xml:space="preserve">cómo</w:t>
      </w:r>
      <w:r w:rsidDel="00000000" w:rsidR="00000000" w:rsidRPr="00000000">
        <w:rPr>
          <w:color w:val="000000"/>
          <w:sz w:val="20"/>
          <w:szCs w:val="20"/>
          <w:rtl w:val="0"/>
        </w:rPr>
        <w:t xml:space="preserve"> será el ordenamiento de la empresa desde sus actividades, las relaciones entre los trabajadores y demás componentes de la empresa. Sirve para esquematizar gráficamente y adecuar las actividades a desarrollar por parte de la empresa y sus equipos de trabajo, adecuar a las personas necesarias en función de dichas actividades, lo que conlleva una mejor comprensión de la empresa y del quehacer ordinario. Así mismo, sirve para definir el esquema de comunicaciones y de división del trabajo dando como resultado las áreas funcionales de una empresa; esta estructuración deriva en una jerarquización según el nivel de roles de la empresa, es decir quienes toman decisiones, quienes coordinan las operaciones y quienes ejecutan o verifican las acciones propiamente dichas.  </w:t>
      </w:r>
    </w:p>
    <w:p w:rsidR="00000000" w:rsidDel="00000000" w:rsidP="00000000" w:rsidRDefault="00000000" w:rsidRPr="00000000" w14:paraId="000000F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ind w:left="2267.716535433071" w:firstLine="0"/>
        <w:jc w:val="left"/>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2267.716535433071" w:firstLine="0"/>
        <w:jc w:val="left"/>
        <w:rPr>
          <w:i w:val="1"/>
          <w:sz w:val="20"/>
          <w:szCs w:val="20"/>
        </w:rPr>
      </w:pPr>
      <w:r w:rsidDel="00000000" w:rsidR="00000000" w:rsidRPr="00000000">
        <w:rPr>
          <w:i w:val="1"/>
          <w:sz w:val="20"/>
          <w:szCs w:val="20"/>
          <w:rtl w:val="0"/>
        </w:rPr>
        <w:t xml:space="preserve">Estructura jerárquica y su distribución departamental en las empresas</w:t>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mc:AlternateContent>
          <mc:Choice Requires="wpg">
            <w:drawing>
              <wp:inline distB="0" distT="0" distL="0" distR="0">
                <wp:extent cx="3206741" cy="2050007"/>
                <wp:effectExtent b="0" l="0" r="0" t="0"/>
                <wp:docPr id="767" name=""/>
                <a:graphic>
                  <a:graphicData uri="http://schemas.microsoft.com/office/word/2010/wordprocessingGroup">
                    <wpg:wgp>
                      <wpg:cNvGrpSpPr/>
                      <wpg:grpSpPr>
                        <a:xfrm>
                          <a:off x="3742630" y="2754997"/>
                          <a:ext cx="3206741" cy="2050007"/>
                          <a:chOff x="3742630" y="2754997"/>
                          <a:chExt cx="3206741" cy="2050007"/>
                        </a:xfrm>
                      </wpg:grpSpPr>
                      <wpg:grpSp>
                        <wpg:cNvGrpSpPr/>
                        <wpg:grpSpPr>
                          <a:xfrm>
                            <a:off x="3742630" y="2754997"/>
                            <a:ext cx="3206741" cy="2050007"/>
                            <a:chOff x="3742630" y="2754997"/>
                            <a:chExt cx="3206741" cy="2050007"/>
                          </a:xfrm>
                        </wpg:grpSpPr>
                        <wps:wsp>
                          <wps:cNvSpPr/>
                          <wps:cNvPr id="4" name="Shape 4"/>
                          <wps:spPr>
                            <a:xfrm>
                              <a:off x="3742630" y="2754997"/>
                              <a:ext cx="3206725" cy="20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2630" y="2754997"/>
                              <a:ext cx="3206741" cy="2050007"/>
                              <a:chOff x="3742630" y="2754997"/>
                              <a:chExt cx="3206741" cy="2050007"/>
                            </a:xfrm>
                          </wpg:grpSpPr>
                          <wps:wsp>
                            <wps:cNvSpPr/>
                            <wps:cNvPr id="82" name="Shape 82"/>
                            <wps:spPr>
                              <a:xfrm>
                                <a:off x="3742630" y="2754997"/>
                                <a:ext cx="3206725" cy="20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2630" y="2754997"/>
                                <a:ext cx="3206741" cy="2050007"/>
                                <a:chOff x="3742630" y="2754997"/>
                                <a:chExt cx="3206741" cy="2050007"/>
                              </a:xfrm>
                            </wpg:grpSpPr>
                            <wps:wsp>
                              <wps:cNvSpPr/>
                              <wps:cNvPr id="84" name="Shape 84"/>
                              <wps:spPr>
                                <a:xfrm>
                                  <a:off x="3742630" y="2754997"/>
                                  <a:ext cx="3206725" cy="20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42630" y="2754997"/>
                                  <a:ext cx="3206741" cy="2050007"/>
                                  <a:chOff x="0" y="0"/>
                                  <a:chExt cx="3206740" cy="2050006"/>
                                </a:xfrm>
                              </wpg:grpSpPr>
                              <wps:wsp>
                                <wps:cNvSpPr/>
                                <wps:cNvPr id="86" name="Shape 86"/>
                                <wps:spPr>
                                  <a:xfrm>
                                    <a:off x="0" y="0"/>
                                    <a:ext cx="3206725" cy="20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206740" cy="2050006"/>
                                    <a:chOff x="0" y="0"/>
                                    <a:chExt cx="3206740" cy="2050006"/>
                                  </a:xfrm>
                                </wpg:grpSpPr>
                                <wps:wsp>
                                  <wps:cNvSpPr/>
                                  <wps:cNvPr id="88" name="Shape 88"/>
                                  <wps:spPr>
                                    <a:xfrm>
                                      <a:off x="0" y="0"/>
                                      <a:ext cx="3206725" cy="205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068913" y="0"/>
                                      <a:ext cx="1068913" cy="683335"/>
                                    </a:xfrm>
                                    <a:prstGeom prst="trapezoid">
                                      <a:avLst>
                                        <a:gd fmla="val 78213"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068913" y="0"/>
                                      <a:ext cx="1068913" cy="6833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Junta Directiva</w:t>
                                        </w:r>
                                      </w:p>
                                      <w:p w:rsidR="00000000" w:rsidDel="00000000" w:rsidP="00000000" w:rsidRDefault="00000000" w:rsidRPr="00000000">
                                        <w:pPr>
                                          <w:spacing w:after="0" w:before="76.99999809265137"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Gerencia</w:t>
                                        </w:r>
                                      </w:p>
                                    </w:txbxContent>
                                  </wps:txbx>
                                  <wps:bodyPr anchorCtr="0" anchor="ctr" bIns="13950" lIns="13950" spcFirstLastPara="1" rIns="13950" wrap="square" tIns="13950">
                                    <a:noAutofit/>
                                  </wps:bodyPr>
                                </wps:wsp>
                                <wps:wsp>
                                  <wps:cNvSpPr/>
                                  <wps:cNvPr id="91" name="Shape 91"/>
                                  <wps:spPr>
                                    <a:xfrm>
                                      <a:off x="534456" y="683335"/>
                                      <a:ext cx="2137827" cy="683335"/>
                                    </a:xfrm>
                                    <a:prstGeom prst="trapezoid">
                                      <a:avLst>
                                        <a:gd fmla="val 78213"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908576" y="683335"/>
                                      <a:ext cx="1389587" cy="6833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Directores </w:t>
                                        </w:r>
                                      </w:p>
                                      <w:p w:rsidR="00000000" w:rsidDel="00000000" w:rsidP="00000000" w:rsidRDefault="00000000" w:rsidRPr="00000000">
                                        <w:pPr>
                                          <w:spacing w:after="0" w:before="76.99999809265137"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de Área</w:t>
                                        </w:r>
                                      </w:p>
                                      <w:p w:rsidR="00000000" w:rsidDel="00000000" w:rsidP="00000000" w:rsidRDefault="00000000" w:rsidRPr="00000000">
                                        <w:pPr>
                                          <w:spacing w:after="0" w:before="76.99999809265137"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Jefes de División</w:t>
                                        </w:r>
                                      </w:p>
                                    </w:txbxContent>
                                  </wps:txbx>
                                  <wps:bodyPr anchorCtr="0" anchor="ctr" bIns="13950" lIns="13950" spcFirstLastPara="1" rIns="13950" wrap="square" tIns="13950">
                                    <a:noAutofit/>
                                  </wps:bodyPr>
                                </wps:wsp>
                                <wps:wsp>
                                  <wps:cNvSpPr/>
                                  <wps:cNvPr id="93" name="Shape 93"/>
                                  <wps:spPr>
                                    <a:xfrm>
                                      <a:off x="0" y="1366671"/>
                                      <a:ext cx="3206740" cy="683335"/>
                                    </a:xfrm>
                                    <a:prstGeom prst="trapezoid">
                                      <a:avLst>
                                        <a:gd fmla="val 78213"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561179" y="1366671"/>
                                      <a:ext cx="2084381" cy="6833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Supervisores</w:t>
                                        </w:r>
                                      </w:p>
                                      <w:p w:rsidR="00000000" w:rsidDel="00000000" w:rsidP="00000000" w:rsidRDefault="00000000" w:rsidRPr="00000000">
                                        <w:pPr>
                                          <w:spacing w:after="0" w:before="76.99999809265137"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Operarios</w:t>
                                        </w:r>
                                      </w:p>
                                    </w:txbxContent>
                                  </wps:txbx>
                                  <wps:bodyPr anchorCtr="0" anchor="ctr" bIns="13950" lIns="13950" spcFirstLastPara="1" rIns="13950" wrap="square" tIns="13950">
                                    <a:noAutofit/>
                                  </wps:bodyPr>
                                </wps:wsp>
                              </wpg:grpSp>
                            </wpg:grpSp>
                          </wpg:grpSp>
                        </wpg:grpSp>
                      </wpg:grpSp>
                    </wpg:wgp>
                  </a:graphicData>
                </a:graphic>
              </wp:inline>
            </w:drawing>
          </mc:Choice>
          <mc:Fallback>
            <w:drawing>
              <wp:inline distB="0" distT="0" distL="0" distR="0">
                <wp:extent cx="3206741" cy="2050007"/>
                <wp:effectExtent b="0" l="0" r="0" t="0"/>
                <wp:docPr id="767" name="image38.png"/>
                <a:graphic>
                  <a:graphicData uri="http://schemas.openxmlformats.org/drawingml/2006/picture">
                    <pic:pic>
                      <pic:nvPicPr>
                        <pic:cNvPr id="0" name="image38.png"/>
                        <pic:cNvPicPr preferRelativeResize="0"/>
                      </pic:nvPicPr>
                      <pic:blipFill>
                        <a:blip r:embed="rId26"/>
                        <a:srcRect/>
                        <a:stretch>
                          <a:fillRect/>
                        </a:stretch>
                      </pic:blipFill>
                      <pic:spPr>
                        <a:xfrm>
                          <a:off x="0" y="0"/>
                          <a:ext cx="3206741" cy="2050007"/>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292100</wp:posOffset>
                </wp:positionV>
                <wp:extent cx="1415652" cy="1601754"/>
                <wp:effectExtent b="0" l="0" r="0" t="0"/>
                <wp:wrapNone/>
                <wp:docPr id="770" name=""/>
                <a:graphic>
                  <a:graphicData uri="http://schemas.microsoft.com/office/word/2010/wordprocessingGroup">
                    <wpg:wgp>
                      <wpg:cNvGrpSpPr/>
                      <wpg:grpSpPr>
                        <a:xfrm>
                          <a:off x="4638174" y="2979123"/>
                          <a:ext cx="1415652" cy="1601754"/>
                          <a:chOff x="4638174" y="2979123"/>
                          <a:chExt cx="1415652" cy="1601754"/>
                        </a:xfrm>
                      </wpg:grpSpPr>
                      <wpg:grpSp>
                        <wpg:cNvGrpSpPr/>
                        <wpg:grpSpPr>
                          <a:xfrm>
                            <a:off x="4638174" y="2979123"/>
                            <a:ext cx="1415652" cy="1601754"/>
                            <a:chOff x="4638174" y="2979123"/>
                            <a:chExt cx="1415652" cy="1601754"/>
                          </a:xfrm>
                        </wpg:grpSpPr>
                        <wps:wsp>
                          <wps:cNvSpPr/>
                          <wps:cNvPr id="4" name="Shape 4"/>
                          <wps:spPr>
                            <a:xfrm>
                              <a:off x="4638174" y="2979123"/>
                              <a:ext cx="1415650" cy="160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38174" y="2979123"/>
                              <a:ext cx="1415652" cy="1601754"/>
                              <a:chOff x="4638174" y="2979123"/>
                              <a:chExt cx="1415652" cy="1601754"/>
                            </a:xfrm>
                          </wpg:grpSpPr>
                          <wps:wsp>
                            <wps:cNvSpPr/>
                            <wps:cNvPr id="245" name="Shape 245"/>
                            <wps:spPr>
                              <a:xfrm>
                                <a:off x="4638174" y="2979123"/>
                                <a:ext cx="1415650" cy="160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38174" y="2979123"/>
                                <a:ext cx="1415652" cy="1601754"/>
                                <a:chOff x="4638174" y="2979123"/>
                                <a:chExt cx="1415652" cy="1601754"/>
                              </a:xfrm>
                            </wpg:grpSpPr>
                            <wps:wsp>
                              <wps:cNvSpPr/>
                              <wps:cNvPr id="247" name="Shape 247"/>
                              <wps:spPr>
                                <a:xfrm>
                                  <a:off x="4638174" y="2979123"/>
                                  <a:ext cx="1415650" cy="160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38174" y="2979123"/>
                                  <a:ext cx="1415652" cy="1601754"/>
                                  <a:chOff x="4638174" y="2979123"/>
                                  <a:chExt cx="1415652" cy="1601754"/>
                                </a:xfrm>
                              </wpg:grpSpPr>
                              <wps:wsp>
                                <wps:cNvSpPr/>
                                <wps:cNvPr id="249" name="Shape 249"/>
                                <wps:spPr>
                                  <a:xfrm>
                                    <a:off x="4638174" y="2979123"/>
                                    <a:ext cx="1415650" cy="160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38174" y="2979123"/>
                                    <a:ext cx="1415652" cy="1601754"/>
                                    <a:chOff x="0" y="0"/>
                                    <a:chExt cx="1415652" cy="1601754"/>
                                  </a:xfrm>
                                </wpg:grpSpPr>
                                <wps:wsp>
                                  <wps:cNvSpPr/>
                                  <wps:cNvPr id="251" name="Shape 251"/>
                                  <wps:spPr>
                                    <a:xfrm>
                                      <a:off x="0" y="0"/>
                                      <a:ext cx="1415650" cy="160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0" y="0"/>
                                      <a:ext cx="1406573" cy="373067"/>
                                    </a:xfrm>
                                    <a:custGeom>
                                      <a:rect b="b" l="l" r="r" t="t"/>
                                      <a:pathLst>
                                        <a:path extrusionOk="0" h="120000" w="120000">
                                          <a:moveTo>
                                            <a:pt x="0" y="0"/>
                                          </a:moveTo>
                                          <a:lnTo>
                                            <a:pt x="120000" y="0"/>
                                          </a:lnTo>
                                          <a:lnTo>
                                            <a:pt x="120000" y="120000"/>
                                          </a:lnTo>
                                          <a:lnTo>
                                            <a:pt x="0" y="120000"/>
                                          </a:lnTo>
                                          <a:close/>
                                        </a:path>
                                        <a:path extrusionOk="0" fill="none" h="120000" w="120000">
                                          <a:moveTo>
                                            <a:pt x="-4201" y="56812"/>
                                          </a:moveTo>
                                          <a:lnTo>
                                            <a:pt x="-76730" y="57798"/>
                                          </a:lnTo>
                                        </a:path>
                                      </a:pathLst>
                                    </a:custGeom>
                                    <a:solidFill>
                                      <a:schemeClr val="accent6"/>
                                    </a:solidFill>
                                    <a:ln cap="flat" cmpd="sng" w="25400">
                                      <a:solidFill>
                                        <a:srgbClr val="811B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Nivel Estratégico o Decisional</w:t>
                                        </w:r>
                                      </w:p>
                                    </w:txbxContent>
                                  </wps:txbx>
                                  <wps:bodyPr anchorCtr="0" anchor="ctr" bIns="45700" lIns="91425" spcFirstLastPara="1" rIns="91425" wrap="square" tIns="45700">
                                    <a:noAutofit/>
                                  </wps:bodyPr>
                                </wps:wsp>
                                <wps:wsp>
                                  <wps:cNvSpPr/>
                                  <wps:cNvPr id="253" name="Shape 253"/>
                                  <wps:spPr>
                                    <a:xfrm>
                                      <a:off x="0" y="566382"/>
                                      <a:ext cx="1415652" cy="387103"/>
                                    </a:xfrm>
                                    <a:custGeom>
                                      <a:rect b="b" l="l" r="r" t="t"/>
                                      <a:pathLst>
                                        <a:path extrusionOk="0" h="120000" w="120000">
                                          <a:moveTo>
                                            <a:pt x="0" y="0"/>
                                          </a:moveTo>
                                          <a:lnTo>
                                            <a:pt x="120000" y="0"/>
                                          </a:lnTo>
                                          <a:lnTo>
                                            <a:pt x="120000" y="120000"/>
                                          </a:lnTo>
                                          <a:lnTo>
                                            <a:pt x="0" y="120000"/>
                                          </a:lnTo>
                                          <a:close/>
                                        </a:path>
                                        <a:path extrusionOk="0" fill="none" h="120000" w="120000">
                                          <a:moveTo>
                                            <a:pt x="-4201" y="56812"/>
                                          </a:moveTo>
                                          <a:lnTo>
                                            <a:pt x="-76730" y="57798"/>
                                          </a:lnTo>
                                        </a:path>
                                      </a:pathLst>
                                    </a:custGeom>
                                    <a:solidFill>
                                      <a:schemeClr val="accent6"/>
                                    </a:solidFill>
                                    <a:ln cap="flat" cmpd="sng" w="25400">
                                      <a:solidFill>
                                        <a:srgbClr val="811B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Nivel Táctico o de Coordinación</w:t>
                                        </w:r>
                                      </w:p>
                                    </w:txbxContent>
                                  </wps:txbx>
                                  <wps:bodyPr anchorCtr="0" anchor="ctr" bIns="45700" lIns="91425" spcFirstLastPara="1" rIns="91425" wrap="square" tIns="45700">
                                    <a:noAutofit/>
                                  </wps:bodyPr>
                                </wps:wsp>
                                <wps:wsp>
                                  <wps:cNvSpPr/>
                                  <wps:cNvPr id="254" name="Shape 254"/>
                                  <wps:spPr>
                                    <a:xfrm>
                                      <a:off x="0" y="1214651"/>
                                      <a:ext cx="1415652" cy="387103"/>
                                    </a:xfrm>
                                    <a:custGeom>
                                      <a:rect b="b" l="l" r="r" t="t"/>
                                      <a:pathLst>
                                        <a:path extrusionOk="0" h="120000" w="120000">
                                          <a:moveTo>
                                            <a:pt x="0" y="0"/>
                                          </a:moveTo>
                                          <a:lnTo>
                                            <a:pt x="120000" y="0"/>
                                          </a:lnTo>
                                          <a:lnTo>
                                            <a:pt x="120000" y="120000"/>
                                          </a:lnTo>
                                          <a:lnTo>
                                            <a:pt x="0" y="120000"/>
                                          </a:lnTo>
                                          <a:close/>
                                        </a:path>
                                        <a:path extrusionOk="0" fill="none" h="120000" w="120000">
                                          <a:moveTo>
                                            <a:pt x="-4201" y="56812"/>
                                          </a:moveTo>
                                          <a:lnTo>
                                            <a:pt x="-76730" y="57798"/>
                                          </a:lnTo>
                                        </a:path>
                                      </a:pathLst>
                                    </a:custGeom>
                                    <a:solidFill>
                                      <a:schemeClr val="accent6"/>
                                    </a:solidFill>
                                    <a:ln cap="flat" cmpd="sng" w="25400">
                                      <a:solidFill>
                                        <a:srgbClr val="811B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Nivel Operativo o Ejecución</w:t>
                                        </w:r>
                                      </w:p>
                                    </w:txbxContent>
                                  </wps:txbx>
                                  <wps:bodyPr anchorCtr="0" anchor="ctr" bIns="45700" lIns="91425" spcFirstLastPara="1" rIns="91425" wrap="square" tIns="45700">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292100</wp:posOffset>
                </wp:positionV>
                <wp:extent cx="1415652" cy="1601754"/>
                <wp:effectExtent b="0" l="0" r="0" t="0"/>
                <wp:wrapNone/>
                <wp:docPr id="770" name="image41.png"/>
                <a:graphic>
                  <a:graphicData uri="http://schemas.openxmlformats.org/drawingml/2006/picture">
                    <pic:pic>
                      <pic:nvPicPr>
                        <pic:cNvPr id="0" name="image41.png"/>
                        <pic:cNvPicPr preferRelativeResize="0"/>
                      </pic:nvPicPr>
                      <pic:blipFill>
                        <a:blip r:embed="rId27"/>
                        <a:srcRect/>
                        <a:stretch>
                          <a:fillRect/>
                        </a:stretch>
                      </pic:blipFill>
                      <pic:spPr>
                        <a:xfrm>
                          <a:off x="0" y="0"/>
                          <a:ext cx="1415652" cy="1601754"/>
                        </a:xfrm>
                        <a:prstGeom prst="rect"/>
                        <a:ln/>
                      </pic:spPr>
                    </pic:pic>
                  </a:graphicData>
                </a:graphic>
              </wp:anchor>
            </w:drawing>
          </mc:Fallback>
        </mc:AlternateContent>
      </w:r>
    </w:p>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sz w:val="20"/>
          <w:szCs w:val="20"/>
        </w:rPr>
      </w:pPr>
      <w:sdt>
        <w:sdtPr>
          <w:tag w:val="goog_rdk_3"/>
        </w:sdtPr>
        <w:sdtContent>
          <w:commentRangeStart w:id="3"/>
        </w:sdtContent>
      </w:sdt>
      <w:r w:rsidDel="00000000" w:rsidR="00000000" w:rsidRPr="00000000">
        <w:rPr>
          <w:sz w:val="20"/>
          <w:szCs w:val="20"/>
          <w:rtl w:val="0"/>
        </w:rPr>
        <w:t xml:space="preserve">Fuente: </w:t>
      </w:r>
      <w:r w:rsidDel="00000000" w:rsidR="00000000" w:rsidRPr="00000000">
        <w:rPr>
          <w:color w:val="202122"/>
          <w:sz w:val="20"/>
          <w:szCs w:val="20"/>
          <w:shd w:fill="f8f9fa" w:val="clear"/>
          <w:rtl w:val="0"/>
        </w:rPr>
        <w:t xml:space="preserve">Elaboración pr</w:t>
      </w:r>
      <w:sdt>
        <w:sdtPr>
          <w:tag w:val="goog_rdk_4"/>
        </w:sdtPr>
        <w:sdtContent>
          <w:commentRangeStart w:id="4"/>
        </w:sdtContent>
      </w:sdt>
      <w:r w:rsidDel="00000000" w:rsidR="00000000" w:rsidRPr="00000000">
        <w:rPr>
          <w:color w:val="202122"/>
          <w:sz w:val="20"/>
          <w:szCs w:val="20"/>
          <w:shd w:fill="f8f9fa" w:val="clear"/>
          <w:rtl w:val="0"/>
        </w:rPr>
        <w:t xml:space="preserve">opia.</w:t>
      </w:r>
      <w:commentRangeEnd w:id="4"/>
      <w:r w:rsidDel="00000000" w:rsidR="00000000" w:rsidRPr="00000000">
        <w:commentReference w:id="4"/>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F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FE">
      <w:pPr>
        <w:spacing w:line="240" w:lineRule="auto"/>
        <w:jc w:val="both"/>
        <w:rPr>
          <w:color w:val="000000"/>
          <w:sz w:val="20"/>
          <w:szCs w:val="20"/>
        </w:rPr>
      </w:pPr>
      <w:r w:rsidDel="00000000" w:rsidR="00000000" w:rsidRPr="00000000">
        <w:rPr>
          <w:color w:val="000000"/>
          <w:sz w:val="20"/>
          <w:szCs w:val="20"/>
          <w:rtl w:val="0"/>
        </w:rPr>
        <w:t xml:space="preserve">Dentro de la estructura organizacional </w:t>
      </w:r>
      <w:r w:rsidDel="00000000" w:rsidR="00000000" w:rsidRPr="00000000">
        <w:rPr>
          <w:sz w:val="20"/>
          <w:szCs w:val="20"/>
          <w:rtl w:val="0"/>
        </w:rPr>
        <w:t xml:space="preserve">podemos definir</w:t>
      </w:r>
      <w:r w:rsidDel="00000000" w:rsidR="00000000" w:rsidRPr="00000000">
        <w:rPr>
          <w:color w:val="000000"/>
          <w:sz w:val="20"/>
          <w:szCs w:val="20"/>
          <w:rtl w:val="0"/>
        </w:rPr>
        <w:t xml:space="preserve"> como será el ordenamiento funcional, es decir por el conjunto de actividades afines, que conforman los departamentos o áreas de la empresa.</w:t>
      </w:r>
    </w:p>
    <w:p w:rsidR="00000000" w:rsidDel="00000000" w:rsidP="00000000" w:rsidRDefault="00000000" w:rsidRPr="00000000" w14:paraId="000000FF">
      <w:pPr>
        <w:spacing w:line="240" w:lineRule="auto"/>
        <w:jc w:val="both"/>
        <w:rPr>
          <w:color w:val="000000"/>
          <w:sz w:val="20"/>
          <w:szCs w:val="20"/>
        </w:rPr>
      </w:pPr>
      <w:r w:rsidDel="00000000" w:rsidR="00000000" w:rsidRPr="00000000">
        <w:rPr>
          <w:color w:val="000000"/>
          <w:sz w:val="20"/>
          <w:szCs w:val="20"/>
          <w:rtl w:val="0"/>
        </w:rPr>
        <w:t xml:space="preserve">Toda empresa tiene tres funciones básicas:</w:t>
      </w:r>
    </w:p>
    <w:p w:rsidR="00000000" w:rsidDel="00000000" w:rsidP="00000000" w:rsidRDefault="00000000" w:rsidRPr="00000000" w14:paraId="0000010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Producción:</w:t>
      </w:r>
      <w:r w:rsidDel="00000000" w:rsidR="00000000" w:rsidRPr="00000000">
        <w:rPr>
          <w:i w:val="0"/>
          <w:smallCaps w:val="0"/>
          <w:strike w:val="0"/>
          <w:color w:val="000000"/>
          <w:sz w:val="20"/>
          <w:szCs w:val="20"/>
          <w:u w:val="none"/>
          <w:shd w:fill="auto" w:val="clear"/>
          <w:vertAlign w:val="baseline"/>
          <w:rtl w:val="0"/>
        </w:rPr>
        <w:t xml:space="preserve"> es el conjunto de actividades relacionadas con las actividades principales de la empresa, a lo que se dedica. Si la empresa desarrolla actividad productiva para la obtención de productos agropecuarios su área o departamento de producción será el conjunto de actividades propiamente relacionadas con ese propósito; pero si la empresa desarrolla servicios, como asistencia agrícola, control fitosanitario, etc., que son intangibles como actividad principal, entonces se denomina departamento de servicio en lugar de producción.</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Ventas y Comercialización:</w:t>
      </w:r>
      <w:r w:rsidDel="00000000" w:rsidR="00000000" w:rsidRPr="00000000">
        <w:rPr>
          <w:i w:val="0"/>
          <w:smallCaps w:val="0"/>
          <w:strike w:val="0"/>
          <w:color w:val="000000"/>
          <w:sz w:val="20"/>
          <w:szCs w:val="20"/>
          <w:u w:val="none"/>
          <w:shd w:fill="auto" w:val="clear"/>
          <w:vertAlign w:val="baseline"/>
          <w:rtl w:val="0"/>
        </w:rPr>
        <w:t xml:space="preserve"> son el conjunto de actividades concernientes a la búsqueda de clientes, el desarrollo de oferta y venta efectiva de productos o los servicios que la empresa presta.</w:t>
      </w:r>
      <w:r w:rsidDel="00000000" w:rsidR="00000000" w:rsidRPr="00000000">
        <w:rPr>
          <w:rtl w:val="0"/>
        </w:rPr>
      </w:r>
    </w:p>
    <w:p w:rsidR="00000000" w:rsidDel="00000000" w:rsidP="00000000" w:rsidRDefault="00000000" w:rsidRPr="00000000" w14:paraId="0000010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Administración:</w:t>
      </w:r>
      <w:r w:rsidDel="00000000" w:rsidR="00000000" w:rsidRPr="00000000">
        <w:rPr>
          <w:i w:val="0"/>
          <w:smallCaps w:val="0"/>
          <w:strike w:val="0"/>
          <w:color w:val="000000"/>
          <w:sz w:val="20"/>
          <w:szCs w:val="20"/>
          <w:u w:val="none"/>
          <w:shd w:fill="auto" w:val="clear"/>
          <w:vertAlign w:val="baseline"/>
          <w:rtl w:val="0"/>
        </w:rPr>
        <w:t xml:space="preserve"> es el 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r w:rsidDel="00000000" w:rsidR="00000000" w:rsidRPr="00000000">
        <w:rPr>
          <w:rtl w:val="0"/>
        </w:rPr>
      </w:r>
    </w:p>
    <w:p w:rsidR="00000000" w:rsidDel="00000000" w:rsidP="00000000" w:rsidRDefault="00000000" w:rsidRPr="00000000" w14:paraId="0000010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0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08">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9">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A">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B">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C">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D">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E">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0F">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0">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1">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2">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3">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4">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5">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6">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7">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118">
      <w:pPr>
        <w:spacing w:line="240" w:lineRule="auto"/>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5</w:t>
      </w:r>
      <w:r w:rsidDel="00000000" w:rsidR="00000000" w:rsidRPr="00000000">
        <w:rPr>
          <w:rtl w:val="0"/>
        </w:rPr>
      </w:r>
    </w:p>
    <w:p w:rsidR="00000000" w:rsidDel="00000000" w:rsidP="00000000" w:rsidRDefault="00000000" w:rsidRPr="00000000" w14:paraId="00000119">
      <w:pPr>
        <w:spacing w:line="240" w:lineRule="auto"/>
        <w:jc w:val="left"/>
        <w:rPr>
          <w:i w:val="1"/>
          <w:color w:val="000000"/>
          <w:sz w:val="20"/>
          <w:szCs w:val="20"/>
        </w:rPr>
      </w:pPr>
      <w:r w:rsidDel="00000000" w:rsidR="00000000" w:rsidRPr="00000000">
        <w:rPr>
          <w:i w:val="1"/>
          <w:color w:val="000000"/>
          <w:sz w:val="20"/>
          <w:szCs w:val="20"/>
          <w:rtl w:val="0"/>
        </w:rPr>
        <w:t xml:space="preserve">Ejemplo de un Organigrama de Áreas Funcionales para una empresa agropecuaria</w:t>
      </w:r>
    </w:p>
    <w:p w:rsidR="00000000" w:rsidDel="00000000" w:rsidP="00000000" w:rsidRDefault="00000000" w:rsidRPr="00000000" w14:paraId="0000011A">
      <w:pPr>
        <w:spacing w:line="240" w:lineRule="auto"/>
        <w:ind w:firstLine="709"/>
        <w:jc w:val="both"/>
        <w:rPr>
          <w:color w:val="000000"/>
          <w:sz w:val="20"/>
          <w:szCs w:val="20"/>
        </w:rPr>
      </w:pPr>
      <w:r w:rsidDel="00000000" w:rsidR="00000000" w:rsidRPr="00000000">
        <w:rPr>
          <w:color w:val="000000"/>
          <w:sz w:val="20"/>
          <w:szCs w:val="20"/>
        </w:rPr>
        <mc:AlternateContent>
          <mc:Choice Requires="wpg">
            <w:drawing>
              <wp:inline distB="0" distT="0" distL="0" distR="0">
                <wp:extent cx="5105857" cy="3359048"/>
                <wp:effectExtent b="0" l="0" r="0" t="0"/>
                <wp:docPr id="769" name=""/>
                <a:graphic>
                  <a:graphicData uri="http://schemas.microsoft.com/office/word/2010/wordprocessingGroup">
                    <wpg:wgp>
                      <wpg:cNvGrpSpPr/>
                      <wpg:grpSpPr>
                        <a:xfrm>
                          <a:off x="2793072" y="2100476"/>
                          <a:ext cx="5105857" cy="3359048"/>
                          <a:chOff x="2793072" y="2100476"/>
                          <a:chExt cx="5105857" cy="3359048"/>
                        </a:xfrm>
                      </wpg:grpSpPr>
                      <wpg:grpSp>
                        <wpg:cNvGrpSpPr/>
                        <wpg:grpSpPr>
                          <a:xfrm>
                            <a:off x="2793072" y="2100476"/>
                            <a:ext cx="5105857" cy="3359048"/>
                            <a:chOff x="2793072" y="2100476"/>
                            <a:chExt cx="5105857" cy="3359048"/>
                          </a:xfrm>
                        </wpg:grpSpPr>
                        <wps:wsp>
                          <wps:cNvSpPr/>
                          <wps:cNvPr id="4" name="Shape 4"/>
                          <wps:spPr>
                            <a:xfrm>
                              <a:off x="2793072" y="2100476"/>
                              <a:ext cx="5105850" cy="335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93072" y="2100476"/>
                              <a:ext cx="5105857" cy="3359048"/>
                              <a:chOff x="2793072" y="2100476"/>
                              <a:chExt cx="5105857" cy="3359048"/>
                            </a:xfrm>
                          </wpg:grpSpPr>
                          <wps:wsp>
                            <wps:cNvSpPr/>
                            <wps:cNvPr id="171" name="Shape 171"/>
                            <wps:spPr>
                              <a:xfrm>
                                <a:off x="2793072" y="2100476"/>
                                <a:ext cx="5105850" cy="335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93072" y="2100476"/>
                                <a:ext cx="5105857" cy="3359048"/>
                                <a:chOff x="2793072" y="2100476"/>
                                <a:chExt cx="5105857" cy="3359048"/>
                              </a:xfrm>
                            </wpg:grpSpPr>
                            <wps:wsp>
                              <wps:cNvSpPr/>
                              <wps:cNvPr id="173" name="Shape 173"/>
                              <wps:spPr>
                                <a:xfrm>
                                  <a:off x="2793072" y="2100476"/>
                                  <a:ext cx="5105850" cy="335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93072" y="2100476"/>
                                  <a:ext cx="5105857" cy="3359048"/>
                                  <a:chOff x="0" y="0"/>
                                  <a:chExt cx="5105850" cy="3359025"/>
                                </a:xfrm>
                              </wpg:grpSpPr>
                              <wps:wsp>
                                <wps:cNvSpPr/>
                                <wps:cNvPr id="175" name="Shape 175"/>
                                <wps:spPr>
                                  <a:xfrm>
                                    <a:off x="0" y="0"/>
                                    <a:ext cx="5105850" cy="335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105850" cy="3359025"/>
                                    <a:chOff x="0" y="0"/>
                                    <a:chExt cx="5105850" cy="3359025"/>
                                  </a:xfrm>
                                </wpg:grpSpPr>
                                <wps:wsp>
                                  <wps:cNvSpPr/>
                                  <wps:cNvPr id="177" name="Shape 177"/>
                                  <wps:spPr>
                                    <a:xfrm>
                                      <a:off x="0" y="0"/>
                                      <a:ext cx="5105850" cy="335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4223665" y="1355188"/>
                                      <a:ext cx="128706" cy="824941"/>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4223665" y="1355188"/>
                                      <a:ext cx="128706" cy="324335"/>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0" name="Shape 180"/>
                                  <wps:spPr>
                                    <a:xfrm>
                                      <a:off x="2735442" y="854582"/>
                                      <a:ext cx="1831440" cy="148066"/>
                                    </a:xfrm>
                                    <a:custGeom>
                                      <a:rect b="b" l="l" r="r" t="t"/>
                                      <a:pathLst>
                                        <a:path extrusionOk="0" h="120000" w="120000">
                                          <a:moveTo>
                                            <a:pt x="0" y="0"/>
                                          </a:moveTo>
                                          <a:lnTo>
                                            <a:pt x="0" y="60000"/>
                                          </a:lnTo>
                                          <a:lnTo>
                                            <a:pt x="120000" y="6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3355223" y="1355188"/>
                                      <a:ext cx="105761" cy="1826152"/>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2" name="Shape 182"/>
                                  <wps:spPr>
                                    <a:xfrm>
                                      <a:off x="3355223" y="1355188"/>
                                      <a:ext cx="105761" cy="1325547"/>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3355223" y="1355188"/>
                                      <a:ext cx="105761" cy="824941"/>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4" name="Shape 184"/>
                                  <wps:spPr>
                                    <a:xfrm>
                                      <a:off x="3355223" y="1355188"/>
                                      <a:ext cx="105761" cy="324335"/>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5" name="Shape 185"/>
                                  <wps:spPr>
                                    <a:xfrm>
                                      <a:off x="2735442" y="854582"/>
                                      <a:ext cx="901812" cy="148066"/>
                                    </a:xfrm>
                                    <a:custGeom>
                                      <a:rect b="b" l="l" r="r" t="t"/>
                                      <a:pathLst>
                                        <a:path extrusionOk="0" h="120000" w="120000">
                                          <a:moveTo>
                                            <a:pt x="0" y="0"/>
                                          </a:moveTo>
                                          <a:lnTo>
                                            <a:pt x="0" y="60000"/>
                                          </a:lnTo>
                                          <a:lnTo>
                                            <a:pt x="120000" y="6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6" name="Shape 186"/>
                                  <wps:spPr>
                                    <a:xfrm>
                                      <a:off x="2488087" y="1355188"/>
                                      <a:ext cx="91440" cy="824941"/>
                                    </a:xfrm>
                                    <a:custGeom>
                                      <a:rect b="b" l="l" r="r" t="t"/>
                                      <a:pathLst>
                                        <a:path extrusionOk="0" h="120000" w="120000">
                                          <a:moveTo>
                                            <a:pt x="60000" y="0"/>
                                          </a:moveTo>
                                          <a:lnTo>
                                            <a:pt x="60000" y="120000"/>
                                          </a:lnTo>
                                          <a:lnTo>
                                            <a:pt x="157156"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7" name="Shape 187"/>
                                  <wps:spPr>
                                    <a:xfrm>
                                      <a:off x="2414054" y="1355188"/>
                                      <a:ext cx="91440" cy="824941"/>
                                    </a:xfrm>
                                    <a:custGeom>
                                      <a:rect b="b" l="l" r="r" t="t"/>
                                      <a:pathLst>
                                        <a:path extrusionOk="0" h="120000" w="120000">
                                          <a:moveTo>
                                            <a:pt x="157156" y="0"/>
                                          </a:moveTo>
                                          <a:lnTo>
                                            <a:pt x="157156" y="120000"/>
                                          </a:lnTo>
                                          <a:lnTo>
                                            <a:pt x="6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8" name="Shape 188"/>
                                  <wps:spPr>
                                    <a:xfrm>
                                      <a:off x="2488087" y="1355188"/>
                                      <a:ext cx="91440" cy="324335"/>
                                    </a:xfrm>
                                    <a:custGeom>
                                      <a:rect b="b" l="l" r="r" t="t"/>
                                      <a:pathLst>
                                        <a:path extrusionOk="0" h="120000" w="120000">
                                          <a:moveTo>
                                            <a:pt x="60000" y="0"/>
                                          </a:moveTo>
                                          <a:lnTo>
                                            <a:pt x="60000" y="120000"/>
                                          </a:lnTo>
                                          <a:lnTo>
                                            <a:pt x="157156"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89" name="Shape 189"/>
                                  <wps:spPr>
                                    <a:xfrm>
                                      <a:off x="2414054" y="1355188"/>
                                      <a:ext cx="91440" cy="324335"/>
                                    </a:xfrm>
                                    <a:custGeom>
                                      <a:rect b="b" l="l" r="r" t="t"/>
                                      <a:pathLst>
                                        <a:path extrusionOk="0" h="120000" w="120000">
                                          <a:moveTo>
                                            <a:pt x="157156" y="0"/>
                                          </a:moveTo>
                                          <a:lnTo>
                                            <a:pt x="157156" y="120000"/>
                                          </a:lnTo>
                                          <a:lnTo>
                                            <a:pt x="6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0" name="Shape 190"/>
                                  <wps:spPr>
                                    <a:xfrm>
                                      <a:off x="2533807" y="854582"/>
                                      <a:ext cx="201634" cy="148066"/>
                                    </a:xfrm>
                                    <a:custGeom>
                                      <a:rect b="b" l="l" r="r" t="t"/>
                                      <a:pathLst>
                                        <a:path extrusionOk="0" h="120000" w="120000">
                                          <a:moveTo>
                                            <a:pt x="120000" y="0"/>
                                          </a:moveTo>
                                          <a:lnTo>
                                            <a:pt x="120000" y="60000"/>
                                          </a:lnTo>
                                          <a:lnTo>
                                            <a:pt x="0" y="60000"/>
                                          </a:lnTo>
                                          <a:lnTo>
                                            <a:pt x="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1" name="Shape 191"/>
                                  <wps:spPr>
                                    <a:xfrm>
                                      <a:off x="972059" y="2356399"/>
                                      <a:ext cx="105761" cy="824941"/>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2" name="Shape 192"/>
                                  <wps:spPr>
                                    <a:xfrm>
                                      <a:off x="972059" y="2356399"/>
                                      <a:ext cx="105761" cy="324335"/>
                                    </a:xfrm>
                                    <a:custGeom>
                                      <a:rect b="b" l="l" r="r" t="t"/>
                                      <a:pathLst>
                                        <a:path extrusionOk="0" h="120000" w="120000">
                                          <a:moveTo>
                                            <a:pt x="0" y="0"/>
                                          </a:moveTo>
                                          <a:lnTo>
                                            <a:pt x="0" y="120000"/>
                                          </a:lnTo>
                                          <a:lnTo>
                                            <a:pt x="12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3" name="Shape 193"/>
                                  <wps:spPr>
                                    <a:xfrm>
                                      <a:off x="781798" y="1355188"/>
                                      <a:ext cx="91440" cy="824941"/>
                                    </a:xfrm>
                                    <a:custGeom>
                                      <a:rect b="b" l="l" r="r" t="t"/>
                                      <a:pathLst>
                                        <a:path extrusionOk="0" h="120000" w="120000">
                                          <a:moveTo>
                                            <a:pt x="60000" y="0"/>
                                          </a:moveTo>
                                          <a:lnTo>
                                            <a:pt x="60000" y="120000"/>
                                          </a:lnTo>
                                          <a:lnTo>
                                            <a:pt x="157156"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4" name="Shape 194"/>
                                  <wps:spPr>
                                    <a:xfrm>
                                      <a:off x="707765" y="1355188"/>
                                      <a:ext cx="91440" cy="824941"/>
                                    </a:xfrm>
                                    <a:custGeom>
                                      <a:rect b="b" l="l" r="r" t="t"/>
                                      <a:pathLst>
                                        <a:path extrusionOk="0" h="120000" w="120000">
                                          <a:moveTo>
                                            <a:pt x="157156" y="0"/>
                                          </a:moveTo>
                                          <a:lnTo>
                                            <a:pt x="157156" y="120000"/>
                                          </a:lnTo>
                                          <a:lnTo>
                                            <a:pt x="6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5" name="Shape 195"/>
                                  <wps:spPr>
                                    <a:xfrm>
                                      <a:off x="781798" y="1355188"/>
                                      <a:ext cx="91440" cy="324335"/>
                                    </a:xfrm>
                                    <a:custGeom>
                                      <a:rect b="b" l="l" r="r" t="t"/>
                                      <a:pathLst>
                                        <a:path extrusionOk="0" h="120000" w="120000">
                                          <a:moveTo>
                                            <a:pt x="60000" y="0"/>
                                          </a:moveTo>
                                          <a:lnTo>
                                            <a:pt x="60000" y="120000"/>
                                          </a:lnTo>
                                          <a:lnTo>
                                            <a:pt x="157156"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6" name="Shape 196"/>
                                  <wps:spPr>
                                    <a:xfrm>
                                      <a:off x="707765" y="1355188"/>
                                      <a:ext cx="91440" cy="324335"/>
                                    </a:xfrm>
                                    <a:custGeom>
                                      <a:rect b="b" l="l" r="r" t="t"/>
                                      <a:pathLst>
                                        <a:path extrusionOk="0" h="120000" w="120000">
                                          <a:moveTo>
                                            <a:pt x="157156" y="0"/>
                                          </a:moveTo>
                                          <a:lnTo>
                                            <a:pt x="157156" y="120000"/>
                                          </a:lnTo>
                                          <a:lnTo>
                                            <a:pt x="6000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7" name="Shape 197"/>
                                  <wps:spPr>
                                    <a:xfrm>
                                      <a:off x="827518" y="854582"/>
                                      <a:ext cx="1907924" cy="148066"/>
                                    </a:xfrm>
                                    <a:custGeom>
                                      <a:rect b="b" l="l" r="r" t="t"/>
                                      <a:pathLst>
                                        <a:path extrusionOk="0" h="120000" w="120000">
                                          <a:moveTo>
                                            <a:pt x="120000" y="0"/>
                                          </a:moveTo>
                                          <a:lnTo>
                                            <a:pt x="120000" y="60000"/>
                                          </a:lnTo>
                                          <a:lnTo>
                                            <a:pt x="0" y="60000"/>
                                          </a:lnTo>
                                          <a:lnTo>
                                            <a:pt x="0" y="120000"/>
                                          </a:lnTo>
                                        </a:path>
                                      </a:pathLst>
                                    </a:custGeom>
                                    <a:noFill/>
                                    <a:ln cap="flat" cmpd="sng" w="25400">
                                      <a:solidFill>
                                        <a:srgbClr val="D1431B"/>
                                      </a:solidFill>
                                      <a:prstDash val="solid"/>
                                      <a:round/>
                                      <a:headEnd len="sm" w="sm" type="none"/>
                                      <a:tailEnd len="sm" w="sm" type="none"/>
                                    </a:ln>
                                  </wps:spPr>
                                  <wps:bodyPr anchorCtr="0" anchor="ctr" bIns="91425" lIns="91425" spcFirstLastPara="1" rIns="91425" wrap="square" tIns="91425">
                                    <a:noAutofit/>
                                  </wps:bodyPr>
                                </wps:wsp>
                                <wps:wsp>
                                  <wps:cNvSpPr/>
                                  <wps:cNvPr id="198" name="Shape 198"/>
                                  <wps:spPr>
                                    <a:xfrm>
                                      <a:off x="2689722" y="353976"/>
                                      <a:ext cx="91440" cy="148066"/>
                                    </a:xfrm>
                                    <a:custGeom>
                                      <a:rect b="b" l="l" r="r" t="t"/>
                                      <a:pathLst>
                                        <a:path extrusionOk="0" h="120000" w="120000">
                                          <a:moveTo>
                                            <a:pt x="60000" y="0"/>
                                          </a:moveTo>
                                          <a:lnTo>
                                            <a:pt x="60000" y="120000"/>
                                          </a:lnTo>
                                        </a:path>
                                      </a:pathLst>
                                    </a:custGeom>
                                    <a:noFill/>
                                    <a:ln cap="flat" cmpd="sng" w="25400">
                                      <a:solidFill>
                                        <a:srgbClr val="B73917"/>
                                      </a:solidFill>
                                      <a:prstDash val="solid"/>
                                      <a:round/>
                                      <a:headEnd len="sm" w="sm" type="none"/>
                                      <a:tailEnd len="sm" w="sm" type="none"/>
                                    </a:ln>
                                  </wps:spPr>
                                  <wps:bodyPr anchorCtr="0" anchor="ctr" bIns="91425" lIns="91425" spcFirstLastPara="1" rIns="91425" wrap="square" tIns="91425">
                                    <a:noAutofit/>
                                  </wps:bodyPr>
                                </wps:wsp>
                                <wps:wsp>
                                  <wps:cNvSpPr/>
                                  <wps:cNvPr id="199" name="Shape 199"/>
                                  <wps:spPr>
                                    <a:xfrm>
                                      <a:off x="2382903" y="1437"/>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2382903" y="1437"/>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Junta de Socios</w:t>
                                        </w:r>
                                      </w:p>
                                    </w:txbxContent>
                                  </wps:txbx>
                                  <wps:bodyPr anchorCtr="0" anchor="ctr" bIns="5075" lIns="5075" spcFirstLastPara="1" rIns="5075" wrap="square" tIns="5075">
                                    <a:noAutofit/>
                                  </wps:bodyPr>
                                </wps:wsp>
                                <wps:wsp>
                                  <wps:cNvSpPr/>
                                  <wps:cNvPr id="201" name="Shape 201"/>
                                  <wps:spPr>
                                    <a:xfrm>
                                      <a:off x="2382903" y="502043"/>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2382903" y="502043"/>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Gerencia o Administración General</w:t>
                                        </w:r>
                                      </w:p>
                                    </w:txbxContent>
                                  </wps:txbx>
                                  <wps:bodyPr anchorCtr="0" anchor="ctr" bIns="5075" lIns="5075" spcFirstLastPara="1" rIns="5075" wrap="square" tIns="5075">
                                    <a:noAutofit/>
                                  </wps:bodyPr>
                                </wps:wsp>
                                <wps:wsp>
                                  <wps:cNvSpPr/>
                                  <wps:cNvPr id="203" name="Shape 203"/>
                                  <wps:spPr>
                                    <a:xfrm>
                                      <a:off x="474979" y="1002648"/>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474979" y="1002648"/>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Área de Administración</w:t>
                                        </w:r>
                                      </w:p>
                                    </w:txbxContent>
                                  </wps:txbx>
                                  <wps:bodyPr anchorCtr="0" anchor="ctr" bIns="5075" lIns="5075" spcFirstLastPara="1" rIns="5075" wrap="square" tIns="5075">
                                    <a:noAutofit/>
                                  </wps:bodyPr>
                                </wps:wsp>
                                <wps:wsp>
                                  <wps:cNvSpPr/>
                                  <wps:cNvPr id="205" name="Shape 205"/>
                                  <wps:spPr>
                                    <a:xfrm>
                                      <a:off x="48406"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48406"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Contabilidad</w:t>
                                        </w:r>
                                      </w:p>
                                    </w:txbxContent>
                                  </wps:txbx>
                                  <wps:bodyPr anchorCtr="0" anchor="ctr" bIns="5075" lIns="5075" spcFirstLastPara="1" rIns="5075" wrap="square" tIns="5075">
                                    <a:noAutofit/>
                                  </wps:bodyPr>
                                </wps:wsp>
                                <wps:wsp>
                                  <wps:cNvSpPr/>
                                  <wps:cNvPr id="207" name="Shape 207"/>
                                  <wps:spPr>
                                    <a:xfrm>
                                      <a:off x="901551"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901551"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Compras</w:t>
                                        </w:r>
                                      </w:p>
                                    </w:txbxContent>
                                  </wps:txbx>
                                  <wps:bodyPr anchorCtr="0" anchor="ctr" bIns="5075" lIns="5075" spcFirstLastPara="1" rIns="5075" wrap="square" tIns="5075">
                                    <a:noAutofit/>
                                  </wps:bodyPr>
                                </wps:wsp>
                                <wps:wsp>
                                  <wps:cNvSpPr/>
                                  <wps:cNvPr id="209" name="Shape 209"/>
                                  <wps:spPr>
                                    <a:xfrm>
                                      <a:off x="48406"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48406"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Inventarios</w:t>
                                        </w:r>
                                      </w:p>
                                    </w:txbxContent>
                                  </wps:txbx>
                                  <wps:bodyPr anchorCtr="0" anchor="ctr" bIns="5075" lIns="5075" spcFirstLastPara="1" rIns="5075" wrap="square" tIns="5075">
                                    <a:noAutofit/>
                                  </wps:bodyPr>
                                </wps:wsp>
                                <wps:wsp>
                                  <wps:cNvSpPr/>
                                  <wps:cNvPr id="211" name="Shape 211"/>
                                  <wps:spPr>
                                    <a:xfrm>
                                      <a:off x="901551"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901551"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Recursos Humanos</w:t>
                                        </w:r>
                                      </w:p>
                                    </w:txbxContent>
                                  </wps:txbx>
                                  <wps:bodyPr anchorCtr="0" anchor="ctr" bIns="5075" lIns="5075" spcFirstLastPara="1" rIns="5075" wrap="square" tIns="5075">
                                    <a:noAutofit/>
                                  </wps:bodyPr>
                                </wps:wsp>
                                <wps:wsp>
                                  <wps:cNvSpPr/>
                                  <wps:cNvPr id="213" name="Shape 213"/>
                                  <wps:spPr>
                                    <a:xfrm>
                                      <a:off x="1077821" y="2504465"/>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077821" y="2504465"/>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Nomina y contratación</w:t>
                                        </w:r>
                                      </w:p>
                                    </w:txbxContent>
                                  </wps:txbx>
                                  <wps:bodyPr anchorCtr="0" anchor="ctr" bIns="5075" lIns="5075" spcFirstLastPara="1" rIns="5075" wrap="square" tIns="5075">
                                    <a:noAutofit/>
                                  </wps:bodyPr>
                                </wps:wsp>
                                <wps:wsp>
                                  <wps:cNvSpPr/>
                                  <wps:cNvPr id="215" name="Shape 215"/>
                                  <wps:spPr>
                                    <a:xfrm>
                                      <a:off x="1077821" y="3005071"/>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077821" y="3005071"/>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Bienestar social</w:t>
                                        </w:r>
                                      </w:p>
                                    </w:txbxContent>
                                  </wps:txbx>
                                  <wps:bodyPr anchorCtr="0" anchor="ctr" bIns="5075" lIns="5075" spcFirstLastPara="1" rIns="5075" wrap="square" tIns="5075">
                                    <a:noAutofit/>
                                  </wps:bodyPr>
                                </wps:wsp>
                                <wps:wsp>
                                  <wps:cNvSpPr/>
                                  <wps:cNvPr id="217" name="Shape 217"/>
                                  <wps:spPr>
                                    <a:xfrm>
                                      <a:off x="2181268" y="1002648"/>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 name="Shape 218"/>
                                  <wps:spPr>
                                    <a:xfrm>
                                      <a:off x="2181268" y="1002648"/>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Área de Producción</w:t>
                                        </w:r>
                                      </w:p>
                                    </w:txbxContent>
                                  </wps:txbx>
                                  <wps:bodyPr anchorCtr="0" anchor="ctr" bIns="5075" lIns="5075" spcFirstLastPara="1" rIns="5075" wrap="square" tIns="5075">
                                    <a:noAutofit/>
                                  </wps:bodyPr>
                                </wps:wsp>
                                <wps:wsp>
                                  <wps:cNvSpPr/>
                                  <wps:cNvPr id="219" name="Shape 219"/>
                                  <wps:spPr>
                                    <a:xfrm>
                                      <a:off x="1754696"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1754696"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Siembras</w:t>
                                        </w:r>
                                      </w:p>
                                    </w:txbxContent>
                                  </wps:txbx>
                                  <wps:bodyPr anchorCtr="0" anchor="ctr" bIns="5075" lIns="5075" spcFirstLastPara="1" rIns="5075" wrap="square" tIns="5075">
                                    <a:noAutofit/>
                                  </wps:bodyPr>
                                </wps:wsp>
                                <wps:wsp>
                                  <wps:cNvSpPr/>
                                  <wps:cNvPr id="221" name="Shape 221"/>
                                  <wps:spPr>
                                    <a:xfrm>
                                      <a:off x="2607840"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2607840"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Mantenimiento</w:t>
                                        </w:r>
                                      </w:p>
                                    </w:txbxContent>
                                  </wps:txbx>
                                  <wps:bodyPr anchorCtr="0" anchor="ctr" bIns="5075" lIns="5075" spcFirstLastPara="1" rIns="5075" wrap="square" tIns="5075">
                                    <a:noAutofit/>
                                  </wps:bodyPr>
                                </wps:wsp>
                                <wps:wsp>
                                  <wps:cNvSpPr/>
                                  <wps:cNvPr id="223" name="Shape 223"/>
                                  <wps:spPr>
                                    <a:xfrm>
                                      <a:off x="1754696"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1754696"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Asistencia Técnica</w:t>
                                        </w:r>
                                      </w:p>
                                    </w:txbxContent>
                                  </wps:txbx>
                                  <wps:bodyPr anchorCtr="0" anchor="ctr" bIns="5075" lIns="5075" spcFirstLastPara="1" rIns="5075" wrap="square" tIns="5075">
                                    <a:noAutofit/>
                                  </wps:bodyPr>
                                </wps:wsp>
                                <wps:wsp>
                                  <wps:cNvSpPr/>
                                  <wps:cNvPr id="225" name="Shape 225"/>
                                  <wps:spPr>
                                    <a:xfrm>
                                      <a:off x="2607840"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2607840"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Control de Calidad</w:t>
                                        </w:r>
                                      </w:p>
                                    </w:txbxContent>
                                  </wps:txbx>
                                  <wps:bodyPr anchorCtr="0" anchor="ctr" bIns="5075" lIns="5075" spcFirstLastPara="1" rIns="5075" wrap="square" tIns="5075">
                                    <a:noAutofit/>
                                  </wps:bodyPr>
                                </wps:wsp>
                                <wps:wsp>
                                  <wps:cNvSpPr/>
                                  <wps:cNvPr id="227" name="Shape 227"/>
                                  <wps:spPr>
                                    <a:xfrm>
                                      <a:off x="3284715" y="1002648"/>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3284715" y="1002648"/>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Área de Operaciones</w:t>
                                        </w:r>
                                      </w:p>
                                    </w:txbxContent>
                                  </wps:txbx>
                                  <wps:bodyPr anchorCtr="0" anchor="ctr" bIns="5075" lIns="5075" spcFirstLastPara="1" rIns="5075" wrap="square" tIns="5075">
                                    <a:noAutofit/>
                                  </wps:bodyPr>
                                </wps:wsp>
                                <wps:wsp>
                                  <wps:cNvSpPr/>
                                  <wps:cNvPr id="229" name="Shape 229"/>
                                  <wps:spPr>
                                    <a:xfrm>
                                      <a:off x="3460985"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3460985"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Recolección</w:t>
                                        </w:r>
                                      </w:p>
                                    </w:txbxContent>
                                  </wps:txbx>
                                  <wps:bodyPr anchorCtr="0" anchor="ctr" bIns="5075" lIns="5075" spcFirstLastPara="1" rIns="5075" wrap="square" tIns="5075">
                                    <a:noAutofit/>
                                  </wps:bodyPr>
                                </wps:wsp>
                                <wps:wsp>
                                  <wps:cNvSpPr/>
                                  <wps:cNvPr id="231" name="Shape 231"/>
                                  <wps:spPr>
                                    <a:xfrm>
                                      <a:off x="3460985"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3460985"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Despacho</w:t>
                                        </w:r>
                                      </w:p>
                                    </w:txbxContent>
                                  </wps:txbx>
                                  <wps:bodyPr anchorCtr="0" anchor="ctr" bIns="5075" lIns="5075" spcFirstLastPara="1" rIns="5075" wrap="square" tIns="5075">
                                    <a:noAutofit/>
                                  </wps:bodyPr>
                                </wps:wsp>
                                <wps:wsp>
                                  <wps:cNvSpPr/>
                                  <wps:cNvPr id="233" name="Shape 233"/>
                                  <wps:spPr>
                                    <a:xfrm>
                                      <a:off x="3460985" y="2504465"/>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3460985" y="2504465"/>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Transportes</w:t>
                                        </w:r>
                                      </w:p>
                                    </w:txbxContent>
                                  </wps:txbx>
                                  <wps:bodyPr anchorCtr="0" anchor="ctr" bIns="5075" lIns="5075" spcFirstLastPara="1" rIns="5075" wrap="square" tIns="5075">
                                    <a:noAutofit/>
                                  </wps:bodyPr>
                                </wps:wsp>
                                <wps:wsp>
                                  <wps:cNvSpPr/>
                                  <wps:cNvPr id="235" name="Shape 235"/>
                                  <wps:spPr>
                                    <a:xfrm>
                                      <a:off x="3460985" y="3005071"/>
                                      <a:ext cx="953519"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3460985" y="3005071"/>
                                      <a:ext cx="953519"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Almanenamiento</w:t>
                                        </w:r>
                                      </w:p>
                                    </w:txbxContent>
                                  </wps:txbx>
                                  <wps:bodyPr anchorCtr="0" anchor="ctr" bIns="5075" lIns="5075" spcFirstLastPara="1" rIns="5075" wrap="square" tIns="5075">
                                    <a:noAutofit/>
                                  </wps:bodyPr>
                                </wps:wsp>
                                <wps:wsp>
                                  <wps:cNvSpPr/>
                                  <wps:cNvPr id="237" name="Shape 237"/>
                                  <wps:spPr>
                                    <a:xfrm>
                                      <a:off x="4137860" y="1002648"/>
                                      <a:ext cx="858044"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4137860" y="1002648"/>
                                      <a:ext cx="858044"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Ventas y comercialización</w:t>
                                        </w:r>
                                      </w:p>
                                    </w:txbxContent>
                                  </wps:txbx>
                                  <wps:bodyPr anchorCtr="0" anchor="ctr" bIns="5075" lIns="5075" spcFirstLastPara="1" rIns="5075" wrap="square" tIns="5075">
                                    <a:noAutofit/>
                                  </wps:bodyPr>
                                </wps:wsp>
                                <wps:wsp>
                                  <wps:cNvSpPr/>
                                  <wps:cNvPr id="239" name="Shape 239"/>
                                  <wps:spPr>
                                    <a:xfrm>
                                      <a:off x="4352371" y="1503254"/>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4352371" y="1503254"/>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Mercadeo</w:t>
                                        </w:r>
                                      </w:p>
                                    </w:txbxContent>
                                  </wps:txbx>
                                  <wps:bodyPr anchorCtr="0" anchor="ctr" bIns="5075" lIns="5075" spcFirstLastPara="1" rIns="5075" wrap="square" tIns="5075">
                                    <a:noAutofit/>
                                  </wps:bodyPr>
                                </wps:wsp>
                                <wps:wsp>
                                  <wps:cNvSpPr/>
                                  <wps:cNvPr id="241" name="Shape 241"/>
                                  <wps:spPr>
                                    <a:xfrm>
                                      <a:off x="4352371" y="2003859"/>
                                      <a:ext cx="705078" cy="352539"/>
                                    </a:xfrm>
                                    <a:prstGeom prst="rect">
                                      <a:avLst/>
                                    </a:prstGeom>
                                    <a:solidFill>
                                      <a:schemeClr val="accent1"/>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4352371" y="2003859"/>
                                      <a:ext cx="705078" cy="3525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Ventas</w:t>
                                        </w:r>
                                      </w:p>
                                    </w:txbxContent>
                                  </wps:txbx>
                                  <wps:bodyPr anchorCtr="0" anchor="ctr" bIns="5075" lIns="5075" spcFirstLastPara="1" rIns="5075" wrap="square" tIns="5075">
                                    <a:noAutofit/>
                                  </wps:bodyPr>
                                </wps:wsp>
                              </wpg:grpSp>
                            </wpg:grpSp>
                          </wpg:grpSp>
                        </wpg:grpSp>
                      </wpg:grpSp>
                    </wpg:wgp>
                  </a:graphicData>
                </a:graphic>
              </wp:inline>
            </w:drawing>
          </mc:Choice>
          <mc:Fallback>
            <w:drawing>
              <wp:inline distB="0" distT="0" distL="0" distR="0">
                <wp:extent cx="5105857" cy="3359048"/>
                <wp:effectExtent b="0" l="0" r="0" t="0"/>
                <wp:docPr id="769" name="image40.png"/>
                <a:graphic>
                  <a:graphicData uri="http://schemas.openxmlformats.org/drawingml/2006/picture">
                    <pic:pic>
                      <pic:nvPicPr>
                        <pic:cNvPr id="0" name="image40.png"/>
                        <pic:cNvPicPr preferRelativeResize="0"/>
                      </pic:nvPicPr>
                      <pic:blipFill>
                        <a:blip r:embed="rId28"/>
                        <a:srcRect/>
                        <a:stretch>
                          <a:fillRect/>
                        </a:stretch>
                      </pic:blipFill>
                      <pic:spPr>
                        <a:xfrm>
                          <a:off x="0" y="0"/>
                          <a:ext cx="5105857" cy="33590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Se recomienda que toda empresa agropecuaria defina todas las dependencias de la empresa, para una mejor comprensión de la organización y sus dependencias. Esto sirve de base en los procesos de comunicación y de mejora continua.</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Recursos administrativos</w:t>
      </w:r>
    </w:p>
    <w:p w:rsidR="00000000" w:rsidDel="00000000" w:rsidP="00000000" w:rsidRDefault="00000000" w:rsidRPr="00000000" w14:paraId="0000011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Los recursos administrativos son el conjunto de recursos con los que opera la empresa para el desarrollo de sus actividades, y que debe asignar a las áreas o departamentos, para que sean utilizados, adecuados, asignados, según corresponda. </w:t>
      </w:r>
    </w:p>
    <w:p w:rsidR="00000000" w:rsidDel="00000000" w:rsidP="00000000" w:rsidRDefault="00000000" w:rsidRPr="00000000" w14:paraId="0000012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Clases de recursos</w:t>
      </w:r>
    </w:p>
    <w:p w:rsidR="00000000" w:rsidDel="00000000" w:rsidP="00000000" w:rsidRDefault="00000000" w:rsidRPr="00000000" w14:paraId="0000012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recursos administrativos se pueden clasificar en cuatro grandes grupos:</w: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08.6614173228347" w:firstLine="0"/>
        <w:jc w:val="left"/>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708.6614173228347" w:firstLine="0"/>
        <w:jc w:val="left"/>
        <w:rPr>
          <w:i w:val="1"/>
          <w:sz w:val="20"/>
          <w:szCs w:val="20"/>
        </w:rPr>
      </w:pPr>
      <w:r w:rsidDel="00000000" w:rsidR="00000000" w:rsidRPr="00000000">
        <w:rPr>
          <w:i w:val="1"/>
          <w:sz w:val="20"/>
          <w:szCs w:val="20"/>
          <w:rtl w:val="0"/>
        </w:rPr>
        <w:t xml:space="preserve">Clases de recursos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486400" cy="4910635"/>
                <wp:effectExtent b="0" l="0" r="0" t="0"/>
                <wp:docPr id="781" name=""/>
                <a:graphic>
                  <a:graphicData uri="http://schemas.microsoft.com/office/word/2010/wordprocessingGroup">
                    <wpg:wgp>
                      <wpg:cNvGrpSpPr/>
                      <wpg:grpSpPr>
                        <a:xfrm>
                          <a:off x="2602800" y="1324683"/>
                          <a:ext cx="5486400" cy="4910635"/>
                          <a:chOff x="2602800" y="1324683"/>
                          <a:chExt cx="5486400" cy="4910635"/>
                        </a:xfrm>
                      </wpg:grpSpPr>
                      <wpg:grpSp>
                        <wpg:cNvGrpSpPr/>
                        <wpg:grpSpPr>
                          <a:xfrm>
                            <a:off x="2602800" y="1324683"/>
                            <a:ext cx="5486400" cy="4910635"/>
                            <a:chOff x="2602800" y="1324683"/>
                            <a:chExt cx="5486400" cy="4910635"/>
                          </a:xfrm>
                        </wpg:grpSpPr>
                        <wps:wsp>
                          <wps:cNvSpPr/>
                          <wps:cNvPr id="4" name="Shape 4"/>
                          <wps:spPr>
                            <a:xfrm>
                              <a:off x="2602800" y="1324683"/>
                              <a:ext cx="5486400" cy="49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324683"/>
                              <a:ext cx="5486400" cy="4910635"/>
                              <a:chOff x="2602800" y="1324683"/>
                              <a:chExt cx="5486400" cy="4910635"/>
                            </a:xfrm>
                          </wpg:grpSpPr>
                          <wps:wsp>
                            <wps:cNvSpPr/>
                            <wps:cNvPr id="321" name="Shape 321"/>
                            <wps:spPr>
                              <a:xfrm>
                                <a:off x="2602800" y="1324683"/>
                                <a:ext cx="5486400" cy="49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324683"/>
                                <a:ext cx="5486400" cy="4910635"/>
                                <a:chOff x="2602800" y="1324683"/>
                                <a:chExt cx="5486400" cy="4910635"/>
                              </a:xfrm>
                            </wpg:grpSpPr>
                            <wps:wsp>
                              <wps:cNvSpPr/>
                              <wps:cNvPr id="323" name="Shape 323"/>
                              <wps:spPr>
                                <a:xfrm>
                                  <a:off x="2602800" y="1324683"/>
                                  <a:ext cx="5486400" cy="49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324683"/>
                                  <a:ext cx="5486400" cy="4910635"/>
                                  <a:chOff x="0" y="0"/>
                                  <a:chExt cx="5486400" cy="4910635"/>
                                </a:xfrm>
                              </wpg:grpSpPr>
                              <wps:wsp>
                                <wps:cNvSpPr/>
                                <wps:cNvPr id="325" name="Shape 325"/>
                                <wps:spPr>
                                  <a:xfrm>
                                    <a:off x="0" y="0"/>
                                    <a:ext cx="5486400" cy="49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4910635"/>
                                    <a:chOff x="0" y="0"/>
                                    <a:chExt cx="5486400" cy="4910635"/>
                                  </a:xfrm>
                                </wpg:grpSpPr>
                                <wps:wsp>
                                  <wps:cNvSpPr/>
                                  <wps:cNvPr id="327" name="Shape 327"/>
                                  <wps:spPr>
                                    <a:xfrm>
                                      <a:off x="0" y="0"/>
                                      <a:ext cx="5486400" cy="491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8" name="Shape 328"/>
                                  <wps:spPr>
                                    <a:xfrm>
                                      <a:off x="0" y="0"/>
                                      <a:ext cx="1340792" cy="4910635"/>
                                    </a:xfrm>
                                    <a:prstGeom prst="roundRect">
                                      <a:avLst>
                                        <a:gd fmla="val 10000" name="adj"/>
                                      </a:avLst>
                                    </a:prstGeom>
                                    <a:solidFill>
                                      <a:schemeClr val="accent6"/>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0" y="1964254"/>
                                      <a:ext cx="1340792" cy="196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18"/>
                                            <w:vertAlign w:val="baseline"/>
                                          </w:rPr>
                                          <w:t xml:space="preserve">Recursos Humanos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Son las personas vinculadas con la empresa:</w:t>
                                        </w:r>
                                      </w:p>
                                      <w:p w:rsidR="00000000" w:rsidDel="00000000" w:rsidP="00000000" w:rsidRDefault="00000000" w:rsidRPr="00000000">
                                        <w:pPr>
                                          <w:spacing w:after="0" w:before="62.99999713897705"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Operarios,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Obreros,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Supervisores,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Jefes,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Directores,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Gerentes,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Presidente, socios.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64000" lIns="64000" spcFirstLastPara="1" rIns="64000" wrap="square" tIns="64000">
                                    <a:noAutofit/>
                                  </wps:bodyPr>
                                </wps:wsp>
                                <wps:wsp>
                                  <wps:cNvSpPr/>
                                  <wps:cNvPr id="330" name="Shape 330"/>
                                  <wps:spPr>
                                    <a:xfrm>
                                      <a:off x="149249" y="162248"/>
                                      <a:ext cx="1044851" cy="1087893"/>
                                    </a:xfrm>
                                    <a:prstGeom prst="ellipse">
                                      <a:avLst/>
                                    </a:prstGeom>
                                    <a:solidFill>
                                      <a:srgbClr val="DDBAB9"/>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1" name="Shape 331"/>
                                  <wps:spPr>
                                    <a:xfrm>
                                      <a:off x="1382295" y="0"/>
                                      <a:ext cx="1340792" cy="4910635"/>
                                    </a:xfrm>
                                    <a:prstGeom prst="roundRect">
                                      <a:avLst>
                                        <a:gd fmla="val 10000" name="adj"/>
                                      </a:avLst>
                                    </a:prstGeom>
                                    <a:solidFill>
                                      <a:schemeClr val="accent6"/>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2" name="Shape 332"/>
                                  <wps:spPr>
                                    <a:xfrm>
                                      <a:off x="1382295" y="1964254"/>
                                      <a:ext cx="1340792" cy="196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Recursos Financieros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Son los recursos eminentemente monetarios que necesita la empresa para el desarrollo de las actividades, los cuales pueden ser:</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Propios</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Caja, bancos, Inversiones temporales que tenga la empresa (acciones, CDTs, bonos, etc), cuentas por cobrar,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Ajenos: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Créditos (bancarios o extra-bancarios), cuentas por pagar, inversiones temporales (acciones comunes o preferenciales, bonos).</w:t>
                                        </w:r>
                                      </w:p>
                                    </w:txbxContent>
                                  </wps:txbx>
                                  <wps:bodyPr anchorCtr="0" anchor="ctr" bIns="64000" lIns="64000" spcFirstLastPara="1" rIns="64000" wrap="square" tIns="64000">
                                    <a:noAutofit/>
                                  </wps:bodyPr>
                                </wps:wsp>
                                <wps:wsp>
                                  <wps:cNvSpPr/>
                                  <wps:cNvPr id="333" name="Shape 333"/>
                                  <wps:spPr>
                                    <a:xfrm>
                                      <a:off x="1530266" y="162248"/>
                                      <a:ext cx="1044851" cy="1087893"/>
                                    </a:xfrm>
                                    <a:prstGeom prst="ellipse">
                                      <a:avLst/>
                                    </a:prstGeom>
                                    <a:solidFill>
                                      <a:srgbClr val="DDBAB9"/>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4" name="Shape 334"/>
                                  <wps:spPr>
                                    <a:xfrm>
                                      <a:off x="2763311" y="0"/>
                                      <a:ext cx="1340792" cy="4910635"/>
                                    </a:xfrm>
                                    <a:prstGeom prst="roundRect">
                                      <a:avLst>
                                        <a:gd fmla="val 10000" name="adj"/>
                                      </a:avLst>
                                    </a:prstGeom>
                                    <a:solidFill>
                                      <a:schemeClr val="accent6"/>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5" name="Shape 335"/>
                                  <wps:spPr>
                                    <a:xfrm>
                                      <a:off x="2763311" y="1964254"/>
                                      <a:ext cx="1340792" cy="196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Recursos Físicos</w:t>
                                        </w:r>
                                        <w:r w:rsidDel="00000000" w:rsidR="00000000" w:rsidRPr="00000000">
                                          <w:rPr>
                                            <w:rFonts w:ascii="Cambria" w:cs="Cambria" w:eastAsia="Cambria" w:hAnsi="Cambria"/>
                                            <w:b w:val="1"/>
                                            <w:i w:val="0"/>
                                            <w:smallCaps w:val="0"/>
                                            <w:strike w:val="0"/>
                                            <w:color w:val="000000"/>
                                            <w:sz w:val="18"/>
                                            <w:vertAlign w:val="baseline"/>
                                          </w:rPr>
                                          <w:t xml:space="preserve">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Son los recursos tangibles que posee la empresa para el desarrollo de sus actividades, los cuales se clasifican como:</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Bienes muebles: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Equipo de cómputo y comunicaciones, equipo de oficina (calculadoras, perforadoras, cosedoras, etc.), muebles y enseres, flota de transportes (vehículos, camiones, tractores, etc.), etc.</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1"/>
                                            <w:i w:val="0"/>
                                            <w:smallCaps w:val="0"/>
                                            <w:strike w:val="0"/>
                                            <w:color w:val="000000"/>
                                            <w:sz w:val="18"/>
                                            <w:vertAlign w:val="baseline"/>
                                          </w:rPr>
                                          <w:t xml:space="preserve">Bienes inmuebles</w:t>
                                        </w:r>
                                        <w:r w:rsidDel="00000000" w:rsidR="00000000" w:rsidRPr="00000000">
                                          <w:rPr>
                                            <w:rFonts w:ascii="Arial" w:cs="Arial" w:eastAsia="Arial" w:hAnsi="Arial"/>
                                            <w:b w:val="0"/>
                                            <w:i w:val="0"/>
                                            <w:smallCaps w:val="0"/>
                                            <w:strike w:val="0"/>
                                            <w:color w:val="000000"/>
                                            <w:sz w:val="18"/>
                                            <w:vertAlign w:val="baseline"/>
                                          </w:rPr>
                                          <w:t xml:space="preserve">: Lotes, edificios, oficinas, casas, minas, etc.</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64000" lIns="64000" spcFirstLastPara="1" rIns="64000" wrap="square" tIns="64000">
                                    <a:noAutofit/>
                                  </wps:bodyPr>
                                </wps:wsp>
                                <wps:wsp>
                                  <wps:cNvSpPr/>
                                  <wps:cNvPr id="336" name="Shape 336"/>
                                  <wps:spPr>
                                    <a:xfrm>
                                      <a:off x="2911282" y="162248"/>
                                      <a:ext cx="1044851" cy="1087893"/>
                                    </a:xfrm>
                                    <a:prstGeom prst="ellipse">
                                      <a:avLst/>
                                    </a:prstGeom>
                                    <a:solidFill>
                                      <a:srgbClr val="DDBAB9"/>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7" name="Shape 337"/>
                                  <wps:spPr>
                                    <a:xfrm>
                                      <a:off x="4144328" y="0"/>
                                      <a:ext cx="1340792" cy="4910635"/>
                                    </a:xfrm>
                                    <a:prstGeom prst="roundRect">
                                      <a:avLst>
                                        <a:gd fmla="val 10000" name="adj"/>
                                      </a:avLst>
                                    </a:prstGeom>
                                    <a:solidFill>
                                      <a:schemeClr val="accent6"/>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8" name="Shape 338"/>
                                  <wps:spPr>
                                    <a:xfrm>
                                      <a:off x="4144328" y="1964254"/>
                                      <a:ext cx="1340792" cy="196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18"/>
                                            <w:vertAlign w:val="baseline"/>
                                          </w:rPr>
                                          <w:t xml:space="preserve">Recursos Intangibles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Son los recursos Intangibles que posee la Empresa y que atesoran los valores de la actividad a la que se dedica la empresa, entre los que se encuentran:</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El software</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El sistema de Ventas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El Sistema de producción</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Las patentes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Los secretos del saber  hacer- formulas, etc.</w:t>
                                        </w:r>
                                        <w:r w:rsidDel="00000000" w:rsidR="00000000" w:rsidRPr="00000000">
                                          <w:rPr>
                                            <w:rFonts w:ascii="Arial" w:cs="Arial" w:eastAsia="Arial" w:hAnsi="Arial"/>
                                            <w:b w:val="0"/>
                                            <w:i w:val="0"/>
                                            <w:smallCaps w:val="0"/>
                                            <w:strike w:val="0"/>
                                            <w:color w:val="000000"/>
                                            <w:sz w:val="16"/>
                                            <w:vertAlign w:val="baseline"/>
                                          </w:rPr>
                                          <w:t xml:space="preserve"> </w:t>
                                        </w:r>
                                      </w:p>
                                      <w:p w:rsidR="00000000" w:rsidDel="00000000" w:rsidP="00000000" w:rsidRDefault="00000000" w:rsidRPr="00000000">
                                        <w:pPr>
                                          <w:spacing w:after="0" w:before="62.99999713897705"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55.999999046325684"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55.999999046325684"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55.999999046325684"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55.999999046325684"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64000" lIns="64000" spcFirstLastPara="1" rIns="64000" wrap="square" tIns="64000">
                                    <a:noAutofit/>
                                  </wps:bodyPr>
                                </wps:wsp>
                                <wps:wsp>
                                  <wps:cNvSpPr/>
                                  <wps:cNvPr id="339" name="Shape 339"/>
                                  <wps:spPr>
                                    <a:xfrm>
                                      <a:off x="4292298" y="162248"/>
                                      <a:ext cx="1044851" cy="1087893"/>
                                    </a:xfrm>
                                    <a:prstGeom prst="ellipse">
                                      <a:avLst/>
                                    </a:prstGeom>
                                    <a:solidFill>
                                      <a:srgbClr val="DDBAB9"/>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184224" y="4255467"/>
                                      <a:ext cx="5049002" cy="600575"/>
                                    </a:xfrm>
                                    <a:prstGeom prst="leftRightArrow">
                                      <a:avLst>
                                        <a:gd fmla="val 50000" name="adj1"/>
                                        <a:gd fmla="val 50000" name="adj2"/>
                                      </a:avLst>
                                    </a:prstGeom>
                                    <a:solidFill>
                                      <a:srgbClr val="D5AAA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wgp>
                  </a:graphicData>
                </a:graphic>
              </wp:inline>
            </w:drawing>
          </mc:Choice>
          <mc:Fallback>
            <w:drawing>
              <wp:inline distB="0" distT="0" distL="0" distR="0">
                <wp:extent cx="5486400" cy="4910635"/>
                <wp:effectExtent b="0" l="0" r="0" t="0"/>
                <wp:docPr id="781" name="image57.png"/>
                <a:graphic>
                  <a:graphicData uri="http://schemas.openxmlformats.org/drawingml/2006/picture">
                    <pic:pic>
                      <pic:nvPicPr>
                        <pic:cNvPr id="0" name="image57.png"/>
                        <pic:cNvPicPr preferRelativeResize="0"/>
                      </pic:nvPicPr>
                      <pic:blipFill>
                        <a:blip r:embed="rId29"/>
                        <a:srcRect/>
                        <a:stretch>
                          <a:fillRect/>
                        </a:stretch>
                      </pic:blipFill>
                      <pic:spPr>
                        <a:xfrm>
                          <a:off x="0" y="0"/>
                          <a:ext cx="5486400" cy="491063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4394200</wp:posOffset>
                </wp:positionV>
                <wp:extent cx="3602355" cy="457058"/>
                <wp:effectExtent b="0" l="0" r="0" t="0"/>
                <wp:wrapNone/>
                <wp:docPr id="774" name=""/>
                <a:graphic>
                  <a:graphicData uri="http://schemas.microsoft.com/office/word/2010/wordprocessingShape">
                    <wps:wsp>
                      <wps:cNvSpPr/>
                      <wps:cNvPr id="285" name="Shape 285"/>
                      <wps:spPr>
                        <a:xfrm>
                          <a:off x="3568635" y="3575284"/>
                          <a:ext cx="3554730" cy="409433"/>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 asignan entre las diferentes áreas o Departamentos de la empresa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4394200</wp:posOffset>
                </wp:positionV>
                <wp:extent cx="3602355" cy="457058"/>
                <wp:effectExtent b="0" l="0" r="0" t="0"/>
                <wp:wrapNone/>
                <wp:docPr id="774"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3602355" cy="457058"/>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733170</wp:posOffset>
            </wp:positionH>
            <wp:positionV relativeFrom="paragraph">
              <wp:posOffset>345857</wp:posOffset>
            </wp:positionV>
            <wp:extent cx="750570" cy="750570"/>
            <wp:effectExtent b="0" l="0" r="0" t="0"/>
            <wp:wrapNone/>
            <wp:docPr descr="Icono&#10;&#10;Descripción generada automáticamente" id="800" name="image25.png"/>
            <a:graphic>
              <a:graphicData uri="http://schemas.openxmlformats.org/drawingml/2006/picture">
                <pic:pic>
                  <pic:nvPicPr>
                    <pic:cNvPr descr="Icono&#10;&#10;Descripción generada automáticamente" id="0" name="image25.png"/>
                    <pic:cNvPicPr preferRelativeResize="0"/>
                  </pic:nvPicPr>
                  <pic:blipFill>
                    <a:blip r:embed="rId31"/>
                    <a:srcRect b="0" l="0" r="0" t="0"/>
                    <a:stretch>
                      <a:fillRect/>
                    </a:stretch>
                  </pic:blipFill>
                  <pic:spPr>
                    <a:xfrm>
                      <a:off x="0" y="0"/>
                      <a:ext cx="750570" cy="7505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2070811</wp:posOffset>
            </wp:positionH>
            <wp:positionV relativeFrom="paragraph">
              <wp:posOffset>311728</wp:posOffset>
            </wp:positionV>
            <wp:extent cx="750626" cy="750626"/>
            <wp:effectExtent b="0" l="0" r="0" t="0"/>
            <wp:wrapNone/>
            <wp:docPr descr="Icono&#10;&#10;Descripción generada automáticamente" id="799" name="image26.png"/>
            <a:graphic>
              <a:graphicData uri="http://schemas.openxmlformats.org/drawingml/2006/picture">
                <pic:pic>
                  <pic:nvPicPr>
                    <pic:cNvPr descr="Icono&#10;&#10;Descripción generada automáticamente" id="0" name="image26.png"/>
                    <pic:cNvPicPr preferRelativeResize="0"/>
                  </pic:nvPicPr>
                  <pic:blipFill>
                    <a:blip r:embed="rId32"/>
                    <a:srcRect b="0" l="0" r="0" t="0"/>
                    <a:stretch>
                      <a:fillRect/>
                    </a:stretch>
                  </pic:blipFill>
                  <pic:spPr>
                    <a:xfrm>
                      <a:off x="0" y="0"/>
                      <a:ext cx="750626" cy="75062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3462816</wp:posOffset>
            </wp:positionH>
            <wp:positionV relativeFrom="paragraph">
              <wp:posOffset>325470</wp:posOffset>
            </wp:positionV>
            <wp:extent cx="764094" cy="764094"/>
            <wp:effectExtent b="0" l="0" r="0" t="0"/>
            <wp:wrapNone/>
            <wp:docPr descr="Icono&#10;&#10;Descripción generada automáticamente" id="803" name="image27.png"/>
            <a:graphic>
              <a:graphicData uri="http://schemas.openxmlformats.org/drawingml/2006/picture">
                <pic:pic>
                  <pic:nvPicPr>
                    <pic:cNvPr descr="Icono&#10;&#10;Descripción generada automáticamente" id="0" name="image27.png"/>
                    <pic:cNvPicPr preferRelativeResize="0"/>
                  </pic:nvPicPr>
                  <pic:blipFill>
                    <a:blip r:embed="rId33"/>
                    <a:srcRect b="0" l="0" r="0" t="0"/>
                    <a:stretch>
                      <a:fillRect/>
                    </a:stretch>
                  </pic:blipFill>
                  <pic:spPr>
                    <a:xfrm>
                      <a:off x="0" y="0"/>
                      <a:ext cx="764094" cy="76409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4861541</wp:posOffset>
            </wp:positionH>
            <wp:positionV relativeFrom="paragraph">
              <wp:posOffset>311492</wp:posOffset>
            </wp:positionV>
            <wp:extent cx="730156" cy="730156"/>
            <wp:effectExtent b="0" l="0" r="0" t="0"/>
            <wp:wrapNone/>
            <wp:docPr descr="Icono&#10;&#10;Descripción generada automáticamente" id="802" name="image24.png"/>
            <a:graphic>
              <a:graphicData uri="http://schemas.openxmlformats.org/drawingml/2006/picture">
                <pic:pic>
                  <pic:nvPicPr>
                    <pic:cNvPr descr="Icono&#10;&#10;Descripción generada automáticamente" id="0" name="image24.png"/>
                    <pic:cNvPicPr preferRelativeResize="0"/>
                  </pic:nvPicPr>
                  <pic:blipFill>
                    <a:blip r:embed="rId34"/>
                    <a:srcRect b="0" l="0" r="0" t="0"/>
                    <a:stretch>
                      <a:fillRect/>
                    </a:stretch>
                  </pic:blipFill>
                  <pic:spPr>
                    <a:xfrm>
                      <a:off x="0" y="0"/>
                      <a:ext cx="730156" cy="730156"/>
                    </a:xfrm>
                    <a:prstGeom prst="rect"/>
                    <a:ln/>
                  </pic:spPr>
                </pic:pic>
              </a:graphicData>
            </a:graphic>
          </wp:anchor>
        </w:drawing>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estimación de los diferentes recursos para operar una empresa parte de las funciones y actividades a realizar, donde, las cuales se agrupan en cargos y estos a su vez son ocupados y desarrollados por personas a quienes se les asigna un salario en conformidad a sus capacidades y talentos. A su vez, los trabajadores necesitarán recursos físicos, técnicos y tecnológicos para el desarrollo de sus labores, por tanto, se deben asignar según corresponda. Algunos recursos no son asignarles a un cargo o puesto en sí, sino son activos de uso general los cuales se suman al final a los asignados a las labores funcionales de los trabajadores.</w:t>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siguiente tabla se describe la técnica para la asignación y estimación de recursos para el desarrollo de las actividades por cada tipo de agrupación o cargo. Para mayores detalles consulte el anexo: presupuesto de recursos administrativos por área o proceso, donde podrá disponer de dicho instrumento modelo.</w:t>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5">
      <w:pPr>
        <w:jc w:val="left"/>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156">
      <w:pPr>
        <w:jc w:val="left"/>
        <w:rPr>
          <w:i w:val="1"/>
          <w:color w:val="000000"/>
          <w:sz w:val="20"/>
          <w:szCs w:val="20"/>
        </w:rPr>
      </w:pPr>
      <w:r w:rsidDel="00000000" w:rsidR="00000000" w:rsidRPr="00000000">
        <w:rPr>
          <w:i w:val="1"/>
          <w:sz w:val="20"/>
          <w:szCs w:val="20"/>
          <w:rtl w:val="0"/>
        </w:rPr>
        <w:t xml:space="preserve">Ejemplo de Organización de áreas, actividades y recursos en una empresa</w:t>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Pr>
        <w:pict>
          <v:shape id="_x0000_i1026" style="width:514.3pt;height:260.4pt" o:ole="" type="#_x0000_t75">
            <v:imagedata r:id="rId3" o:title=""/>
          </v:shape>
          <o:OLEObject DrawAspect="Content" r:id="rId4" ObjectID="_1713157843" ProgID="Excel.Sheet.12" ShapeID="_x0000_i1026" Type="Embed"/>
        </w:pic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Dirección</w:t>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dirección como función del proceso administrativo consiste en dinamizar la empresa y poner en operación y ejecución la planeación, es decir el conjunto de iniciativas estratégicas para lograr los objetivos previstos. Una vez que se completa el proceso de planeación y de organización, hay que cumplir con la disposición de los recursos para el desarrollo de las actividades, esto presupone que hay que contratar talento humano si hace falta, comprar recursos, arrendar o reorganizar tierras lotes, bodegas, como ajustar las asignaciones de actividades de manera formal de darse a lugar. La ejecución requiere de funciones como la comunicación para la coordinación, el liderazgo para hacer que las personas desarrollen sus labores con motivación y diligencia.</w:t>
      </w:r>
    </w:p>
    <w:p w:rsidR="00000000" w:rsidDel="00000000" w:rsidP="00000000" w:rsidRDefault="00000000" w:rsidRPr="00000000" w14:paraId="0000015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ind w:left="1133.858267716535" w:firstLine="0"/>
        <w:jc w:val="left"/>
        <w:rPr>
          <w:i w:val="1"/>
          <w:sz w:val="20"/>
          <w:szCs w:val="20"/>
        </w:rPr>
      </w:pPr>
      <w:r w:rsidDel="00000000" w:rsidR="00000000" w:rsidRPr="00000000">
        <w:rPr>
          <w:b w:val="1"/>
          <w:sz w:val="20"/>
          <w:szCs w:val="20"/>
          <w:rtl w:val="0"/>
        </w:rPr>
        <w:t xml:space="preserve">Vide</w:t>
      </w:r>
      <w:sdt>
        <w:sdtPr>
          <w:tag w:val="goog_rdk_5"/>
        </w:sdtPr>
        <w:sdtContent>
          <w:commentRangeStart w:id="5"/>
        </w:sdtContent>
      </w:sdt>
      <w:r w:rsidDel="00000000" w:rsidR="00000000" w:rsidRPr="00000000">
        <w:rPr>
          <w:b w:val="1"/>
          <w:sz w:val="20"/>
          <w:szCs w:val="20"/>
          <w:rtl w:val="0"/>
        </w:rPr>
        <w:t xml:space="preserve">o </w:t>
      </w:r>
      <w:r w:rsidDel="00000000" w:rsidR="00000000" w:rsidRPr="00000000">
        <w:rPr>
          <w:i w:val="1"/>
          <w:sz w:val="20"/>
          <w:szCs w:val="20"/>
          <w:rtl w:val="0"/>
        </w:rPr>
        <w:t xml:space="preserve">Estilos de Dirección empresarial</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drawing>
          <wp:inline distB="0" distT="0" distL="0" distR="0">
            <wp:extent cx="4572000" cy="2579825"/>
            <wp:effectExtent b="12700" l="12700" r="12700" t="12700"/>
            <wp:docPr descr="Presentación estilos de dirección" id="801" name="image22.jpg"/>
            <a:graphic>
              <a:graphicData uri="http://schemas.openxmlformats.org/drawingml/2006/picture">
                <pic:pic>
                  <pic:nvPicPr>
                    <pic:cNvPr descr="Presentación estilos de dirección" id="0" name="image22.jpg"/>
                    <pic:cNvPicPr preferRelativeResize="0"/>
                  </pic:nvPicPr>
                  <pic:blipFill>
                    <a:blip r:embed="rId35"/>
                    <a:srcRect b="12427" l="0" r="0" t="12338"/>
                    <a:stretch>
                      <a:fillRect/>
                    </a:stretch>
                  </pic:blipFill>
                  <pic:spPr>
                    <a:xfrm>
                      <a:off x="0" y="0"/>
                      <a:ext cx="4572000" cy="2579825"/>
                    </a:xfrm>
                    <a:prstGeom prst="rect"/>
                    <a:ln w="12700">
                      <a:solidFill>
                        <a:srgbClr val="000000"/>
                      </a:solidFill>
                      <a:prstDash val="solid"/>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ind w:left="1275.5905511811022" w:firstLine="0"/>
        <w:jc w:val="left"/>
        <w:rPr>
          <w:sz w:val="20"/>
          <w:szCs w:val="20"/>
        </w:rPr>
      </w:pPr>
      <w:r w:rsidDel="00000000" w:rsidR="00000000" w:rsidRPr="00000000">
        <w:rPr>
          <w:sz w:val="20"/>
          <w:szCs w:val="20"/>
          <w:rtl w:val="0"/>
        </w:rPr>
        <w:t xml:space="preserve">Nota.  </w:t>
      </w:r>
      <w:hyperlink r:id="rId36">
        <w:r w:rsidDel="00000000" w:rsidR="00000000" w:rsidRPr="00000000">
          <w:rPr>
            <w:color w:val="cc9900"/>
            <w:sz w:val="20"/>
            <w:szCs w:val="20"/>
            <w:u w:val="single"/>
            <w:rtl w:val="0"/>
          </w:rPr>
          <w:t xml:space="preserve">https://youtu.be/rqsSNc07HBw</w:t>
        </w:r>
      </w:hyperlink>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  1.4. Control</w:t>
      </w:r>
    </w:p>
    <w:p w:rsidR="00000000" w:rsidDel="00000000" w:rsidP="00000000" w:rsidRDefault="00000000" w:rsidRPr="00000000" w14:paraId="0000016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Debido a cambios en los costos o en otros factores, los resultados obtenidos después de que el plan se ejecutó pueden desviarse de los resultados esperados; esto se debe a la incertidumbre y el riesgo que existe en la producción agrícola; no obstante, es necesario identificar el tipo y magnitud de las desviaciones tan pronto como sea posible, pues tiene impactos directos contra las utilidades.</w:t>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fase del proceso de planeación se desarrolla de manera simultánea a su ejecución, va ligeramente después de las acciones y sus efectos, de tal manera que no sea reactiva, sino que de darse desviaciones se puedan corregir y ajustar oportunamente. En esta fase se mide el desempeño y se contrasta con los indicadores de gestión establecidos previamente, a partir de allí, se procede a una interpretación y evaluación con el fin de identificar si se cumple con lo esperado, de ser así se sigue el proceso de medición en conformidad a lo programado, porque no significa que en un futuro los resultados presenten dificultades. De existir desviaciones, es decir, que no se cumple con el indicador y su meta, entonces hay que realizar acciones de ajuste al plan de acción o donde se identifique, el porqué de la desviación, bien sea problemas de costos, o porque se midió mal, entonces el indicador no arroja la información para sacar una conclusión.</w:t>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empresas hoy cuentan con muchos recursos técnicos tecnológicos que facultan sus seguimientos a los planes, y permiten recoger información de los indicadores de gestión con el fin de detallar el comportamiento y trazabilidad de las acciones.</w:t>
      </w:r>
    </w:p>
    <w:p w:rsidR="00000000" w:rsidDel="00000000" w:rsidP="00000000" w:rsidRDefault="00000000" w:rsidRPr="00000000" w14:paraId="0000016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jc w:val="left"/>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6C">
      <w:pPr>
        <w:pBdr>
          <w:top w:space="0" w:sz="0" w:val="nil"/>
          <w:left w:space="0" w:sz="0" w:val="nil"/>
          <w:bottom w:space="0" w:sz="0" w:val="nil"/>
          <w:right w:space="0" w:sz="0" w:val="nil"/>
          <w:between w:space="0" w:sz="0" w:val="nil"/>
        </w:pBdr>
        <w:jc w:val="left"/>
        <w:rPr>
          <w:i w:val="1"/>
          <w:sz w:val="20"/>
          <w:szCs w:val="20"/>
        </w:rPr>
      </w:pPr>
      <w:r w:rsidDel="00000000" w:rsidR="00000000" w:rsidRPr="00000000">
        <w:rPr>
          <w:i w:val="1"/>
          <w:sz w:val="20"/>
          <w:szCs w:val="20"/>
          <w:rtl w:val="0"/>
        </w:rPr>
        <w:t xml:space="preserve">Control y seguimiento al plan de acción</w:t>
      </w:r>
    </w:p>
    <w:p w:rsidR="00000000" w:rsidDel="00000000" w:rsidP="00000000" w:rsidRDefault="00000000" w:rsidRPr="00000000" w14:paraId="0000016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38100</wp:posOffset>
                </wp:positionV>
                <wp:extent cx="5863698" cy="1835619"/>
                <wp:effectExtent b="0" l="0" r="0" t="0"/>
                <wp:wrapNone/>
                <wp:docPr id="776" name=""/>
                <a:graphic>
                  <a:graphicData uri="http://schemas.microsoft.com/office/word/2010/wordprocessingGroup">
                    <wpg:wgp>
                      <wpg:cNvGrpSpPr/>
                      <wpg:grpSpPr>
                        <a:xfrm>
                          <a:off x="2414151" y="2862191"/>
                          <a:ext cx="5863698" cy="1835619"/>
                          <a:chOff x="2414151" y="2862191"/>
                          <a:chExt cx="5863698" cy="1835619"/>
                        </a:xfrm>
                      </wpg:grpSpPr>
                      <wpg:grpSp>
                        <wpg:cNvGrpSpPr/>
                        <wpg:grpSpPr>
                          <a:xfrm>
                            <a:off x="2414151" y="2862191"/>
                            <a:ext cx="5863698" cy="1835619"/>
                            <a:chOff x="2414151" y="2862191"/>
                            <a:chExt cx="5863698" cy="1835619"/>
                          </a:xfrm>
                        </wpg:grpSpPr>
                        <wps:wsp>
                          <wps:cNvSpPr/>
                          <wps:cNvPr id="4" name="Shape 4"/>
                          <wps:spPr>
                            <a:xfrm>
                              <a:off x="2414151" y="2862191"/>
                              <a:ext cx="5863675" cy="18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4151" y="2862191"/>
                              <a:ext cx="5863698" cy="1835619"/>
                              <a:chOff x="2414151" y="2862191"/>
                              <a:chExt cx="5863698" cy="1835619"/>
                            </a:xfrm>
                          </wpg:grpSpPr>
                          <wps:wsp>
                            <wps:cNvSpPr/>
                            <wps:cNvPr id="289" name="Shape 289"/>
                            <wps:spPr>
                              <a:xfrm>
                                <a:off x="2414151" y="2862191"/>
                                <a:ext cx="5863675" cy="18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4151" y="2862191"/>
                                <a:ext cx="5863698" cy="1835619"/>
                                <a:chOff x="2414151" y="2862191"/>
                                <a:chExt cx="5863698" cy="1835619"/>
                              </a:xfrm>
                            </wpg:grpSpPr>
                            <wps:wsp>
                              <wps:cNvSpPr/>
                              <wps:cNvPr id="291" name="Shape 291"/>
                              <wps:spPr>
                                <a:xfrm>
                                  <a:off x="2414151" y="2862191"/>
                                  <a:ext cx="5863675" cy="18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4151" y="2862191"/>
                                  <a:ext cx="5863698" cy="1835619"/>
                                  <a:chOff x="2414151" y="2862191"/>
                                  <a:chExt cx="5863698" cy="1835619"/>
                                </a:xfrm>
                              </wpg:grpSpPr>
                              <wps:wsp>
                                <wps:cNvSpPr/>
                                <wps:cNvPr id="293" name="Shape 293"/>
                                <wps:spPr>
                                  <a:xfrm>
                                    <a:off x="2414151" y="2862191"/>
                                    <a:ext cx="5863675" cy="18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4151" y="2862191"/>
                                    <a:ext cx="5863698" cy="1835619"/>
                                    <a:chOff x="-182058" y="0"/>
                                    <a:chExt cx="6518364" cy="2076422"/>
                                  </a:xfrm>
                                </wpg:grpSpPr>
                                <wps:wsp>
                                  <wps:cNvSpPr/>
                                  <wps:cNvPr id="295" name="Shape 295"/>
                                  <wps:spPr>
                                    <a:xfrm>
                                      <a:off x="-182058" y="0"/>
                                      <a:ext cx="6518350" cy="20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47915" y="769620"/>
                                      <a:ext cx="151075" cy="0"/>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41258" y="769620"/>
                                      <a:ext cx="151075" cy="0"/>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32660" y="785523"/>
                                      <a:ext cx="151075" cy="0"/>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g:cNvGrpSpPr/>
                                  <wpg:grpSpPr>
                                    <a:xfrm>
                                      <a:off x="-182058" y="0"/>
                                      <a:ext cx="6518364" cy="2076422"/>
                                      <a:chOff x="-182058" y="0"/>
                                      <a:chExt cx="6518364" cy="2076422"/>
                                    </a:xfrm>
                                  </wpg:grpSpPr>
                                  <wps:wsp>
                                    <wps:cNvCnPr/>
                                    <wps:spPr>
                                      <a:xfrm rot="10800000">
                                        <a:off x="461010" y="1835094"/>
                                        <a:ext cx="3363402" cy="0"/>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g:cNvGrpSpPr/>
                                    <wpg:grpSpPr>
                                      <a:xfrm>
                                        <a:off x="-182058" y="0"/>
                                        <a:ext cx="6518364" cy="2076422"/>
                                        <a:chOff x="-182058" y="0"/>
                                        <a:chExt cx="6518364" cy="2076422"/>
                                      </a:xfrm>
                                    </wpg:grpSpPr>
                                    <wps:wsp>
                                      <wps:cNvSpPr/>
                                      <wps:cNvPr id="302" name="Shape 302"/>
                                      <wps:spPr>
                                        <a:xfrm>
                                          <a:off x="-182058" y="494384"/>
                                          <a:ext cx="1239133" cy="485030"/>
                                        </a:xfrm>
                                        <a:prstGeom prst="rect">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Estrategias, tácticas, plan de acción</w:t>
                                            </w:r>
                                          </w:p>
                                        </w:txbxContent>
                                      </wps:txbx>
                                      <wps:bodyPr anchorCtr="0" anchor="ctr" bIns="45700" lIns="91425" spcFirstLastPara="1" rIns="91425" wrap="square" tIns="45700">
                                        <a:noAutofit/>
                                      </wps:bodyPr>
                                    </wps:wsp>
                                    <wps:wsp>
                                      <wps:cNvSpPr/>
                                      <wps:cNvPr id="303" name="Shape 303"/>
                                      <wps:spPr>
                                        <a:xfrm>
                                          <a:off x="1184693" y="486437"/>
                                          <a:ext cx="1057165" cy="507223"/>
                                        </a:xfrm>
                                        <a:prstGeom prst="rect">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Medir el desempeño a partir de indicadores</w:t>
                                            </w:r>
                                          </w:p>
                                        </w:txbxContent>
                                      </wps:txbx>
                                      <wps:bodyPr anchorCtr="0" anchor="ctr" bIns="45700" lIns="91425" spcFirstLastPara="1" rIns="91425" wrap="square" tIns="45700">
                                        <a:noAutofit/>
                                      </wps:bodyPr>
                                    </wps:wsp>
                                    <wps:wsp>
                                      <wps:cNvSpPr/>
                                      <wps:cNvPr id="304" name="Shape 304"/>
                                      <wps:spPr>
                                        <a:xfrm>
                                          <a:off x="2369489" y="486686"/>
                                          <a:ext cx="1056640" cy="484505"/>
                                        </a:xfrm>
                                        <a:prstGeom prst="rect">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Evaluación</w:t>
                                            </w:r>
                                          </w:p>
                                        </w:txbxContent>
                                      </wps:txbx>
                                      <wps:bodyPr anchorCtr="0" anchor="ctr" bIns="45700" lIns="91425" spcFirstLastPara="1" rIns="91425" wrap="square" tIns="45700">
                                        <a:noAutofit/>
                                      </wps:bodyPr>
                                    </wps:wsp>
                                    <wps:wsp>
                                      <wps:cNvSpPr/>
                                      <wps:cNvPr id="305" name="Shape 305"/>
                                      <wps:spPr>
                                        <a:xfrm>
                                          <a:off x="3625725" y="303728"/>
                                          <a:ext cx="1517208" cy="1004009"/>
                                        </a:xfrm>
                                        <a:prstGeom prst="flowChartDecision">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Cumple, satisface el estándar</w:t>
                                            </w:r>
                                          </w:p>
                                        </w:txbxContent>
                                      </wps:txbx>
                                      <wps:bodyPr anchorCtr="0" anchor="ctr" bIns="45700" lIns="91425" spcFirstLastPara="1" rIns="91425" wrap="square" tIns="45700">
                                        <a:noAutofit/>
                                      </wps:bodyPr>
                                    </wps:wsp>
                                    <wps:wsp>
                                      <wps:cNvSpPr/>
                                      <wps:cNvPr id="306" name="Shape 306"/>
                                      <wps:spPr>
                                        <a:xfrm>
                                          <a:off x="3848432" y="1591917"/>
                                          <a:ext cx="1056640" cy="484505"/>
                                        </a:xfrm>
                                        <a:prstGeom prst="rect">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Medidas de ajuste y control</w:t>
                                            </w:r>
                                          </w:p>
                                        </w:txbxContent>
                                      </wps:txbx>
                                      <wps:bodyPr anchorCtr="0" anchor="ctr" bIns="45700" lIns="91425" spcFirstLastPara="1" rIns="91425" wrap="square" tIns="45700">
                                        <a:noAutofit/>
                                      </wps:bodyPr>
                                    </wps:wsp>
                                    <wps:wsp>
                                      <wps:cNvSpPr/>
                                      <wps:cNvPr id="307" name="Shape 307"/>
                                      <wps:spPr>
                                        <a:xfrm>
                                          <a:off x="5279666" y="550296"/>
                                          <a:ext cx="1056640" cy="484505"/>
                                        </a:xfrm>
                                        <a:prstGeom prst="rect">
                                          <a:avLst/>
                                        </a:prstGeom>
                                        <a:solidFill>
                                          <a:schemeClr val="accent5"/>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Continuar mediciones</w:t>
                                            </w:r>
                                          </w:p>
                                        </w:txbxContent>
                                      </wps:txbx>
                                      <wps:bodyPr anchorCtr="0" anchor="ctr" bIns="45700" lIns="91425" spcFirstLastPara="1" rIns="91425" wrap="square" tIns="45700">
                                        <a:noAutofit/>
                                      </wps:bodyPr>
                                    </wps:wsp>
                                    <wps:wsp>
                                      <wps:cNvCnPr/>
                                      <wps:spPr>
                                        <a:xfrm rot="10800000">
                                          <a:off x="461010" y="993913"/>
                                          <a:ext cx="9442" cy="831574"/>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661657" y="1025718"/>
                                          <a:ext cx="8890" cy="831215"/>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1668118" y="0"/>
                                          <a:ext cx="4141139" cy="45719"/>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785237" y="39756"/>
                                          <a:ext cx="7951" cy="491518"/>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690315" y="44560"/>
                                          <a:ext cx="7951" cy="417747"/>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s:wsp>
                                    <wps:cNvCnPr/>
                                    <wps:spPr>
                                      <a:xfrm>
                                        <a:off x="4396906" y="1284964"/>
                                        <a:ext cx="0" cy="286247"/>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50789" y="793009"/>
                                        <a:ext cx="151075" cy="0"/>
                                      </a:xfrm>
                                      <a:prstGeom prst="straightConnector1">
                                        <a:avLst/>
                                      </a:prstGeom>
                                      <a:solidFill>
                                        <a:schemeClr val="accent5"/>
                                      </a:solidFill>
                                      <a:ln cap="flat" cmpd="sng" w="25400">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38100</wp:posOffset>
                </wp:positionV>
                <wp:extent cx="5863698" cy="1835619"/>
                <wp:effectExtent b="0" l="0" r="0" t="0"/>
                <wp:wrapNone/>
                <wp:docPr id="776" name="image49.png"/>
                <a:graphic>
                  <a:graphicData uri="http://schemas.openxmlformats.org/drawingml/2006/picture">
                    <pic:pic>
                      <pic:nvPicPr>
                        <pic:cNvPr id="0" name="image49.png"/>
                        <pic:cNvPicPr preferRelativeResize="0"/>
                      </pic:nvPicPr>
                      <pic:blipFill>
                        <a:blip r:embed="rId37"/>
                        <a:srcRect/>
                        <a:stretch>
                          <a:fillRect/>
                        </a:stretch>
                      </pic:blipFill>
                      <pic:spPr>
                        <a:xfrm>
                          <a:off x="0" y="0"/>
                          <a:ext cx="5863698" cy="1835619"/>
                        </a:xfrm>
                        <a:prstGeom prst="rect"/>
                        <a:ln/>
                      </pic:spPr>
                    </pic:pic>
                  </a:graphicData>
                </a:graphic>
              </wp:anchor>
            </w:drawing>
          </mc:Fallback>
        </mc:AlternateContent>
      </w:r>
    </w:p>
    <w:p w:rsidR="00000000" w:rsidDel="00000000" w:rsidP="00000000" w:rsidRDefault="00000000" w:rsidRPr="00000000" w14:paraId="0000016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7621</wp:posOffset>
                </wp:positionV>
                <wp:extent cx="354330" cy="252095"/>
                <wp:effectExtent b="0" l="0" r="0" t="0"/>
                <wp:wrapSquare wrapText="bothSides" distB="45720" distT="45720" distL="114300" distR="114300"/>
                <wp:docPr id="777" name=""/>
                <a:graphic>
                  <a:graphicData uri="http://schemas.microsoft.com/office/word/2010/wordprocessingShape">
                    <wps:wsp>
                      <wps:cNvSpPr/>
                      <wps:cNvPr id="315" name="Shape 315"/>
                      <wps:spPr>
                        <a:xfrm>
                          <a:off x="5192648" y="3677765"/>
                          <a:ext cx="306705" cy="20447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Si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7621</wp:posOffset>
                </wp:positionV>
                <wp:extent cx="354330" cy="252095"/>
                <wp:effectExtent b="0" l="0" r="0" t="0"/>
                <wp:wrapSquare wrapText="bothSides" distB="45720" distT="45720" distL="114300" distR="114300"/>
                <wp:docPr id="777" name="image51.png"/>
                <a:graphic>
                  <a:graphicData uri="http://schemas.openxmlformats.org/drawingml/2006/picture">
                    <pic:pic>
                      <pic:nvPicPr>
                        <pic:cNvPr id="0" name="image51.png"/>
                        <pic:cNvPicPr preferRelativeResize="0"/>
                      </pic:nvPicPr>
                      <pic:blipFill>
                        <a:blip r:embed="rId38"/>
                        <a:srcRect/>
                        <a:stretch>
                          <a:fillRect/>
                        </a:stretch>
                      </pic:blipFill>
                      <pic:spPr>
                        <a:xfrm>
                          <a:off x="0" y="0"/>
                          <a:ext cx="354330" cy="252095"/>
                        </a:xfrm>
                        <a:prstGeom prst="rect"/>
                        <a:ln/>
                      </pic:spPr>
                    </pic:pic>
                  </a:graphicData>
                </a:graphic>
              </wp:anchor>
            </w:drawing>
          </mc:Fallback>
        </mc:AlternateContent>
      </w:r>
    </w:p>
    <w:p w:rsidR="00000000" w:rsidDel="00000000" w:rsidP="00000000" w:rsidRDefault="00000000" w:rsidRPr="00000000" w14:paraId="0000017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4025900</wp:posOffset>
                </wp:positionH>
                <wp:positionV relativeFrom="paragraph">
                  <wp:posOffset>45720</wp:posOffset>
                </wp:positionV>
                <wp:extent cx="354330" cy="252095"/>
                <wp:effectExtent b="0" l="0" r="0" t="0"/>
                <wp:wrapSquare wrapText="bothSides" distB="45720" distT="45720" distL="114300" distR="114300"/>
                <wp:docPr id="779" name=""/>
                <a:graphic>
                  <a:graphicData uri="http://schemas.microsoft.com/office/word/2010/wordprocessingShape">
                    <wps:wsp>
                      <wps:cNvSpPr/>
                      <wps:cNvPr id="317" name="Shape 317"/>
                      <wps:spPr>
                        <a:xfrm>
                          <a:off x="5192648" y="3677765"/>
                          <a:ext cx="306705" cy="20447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No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4025900</wp:posOffset>
                </wp:positionH>
                <wp:positionV relativeFrom="paragraph">
                  <wp:posOffset>45720</wp:posOffset>
                </wp:positionV>
                <wp:extent cx="354330" cy="252095"/>
                <wp:effectExtent b="0" l="0" r="0" t="0"/>
                <wp:wrapSquare wrapText="bothSides" distB="45720" distT="45720" distL="114300" distR="114300"/>
                <wp:docPr id="779" name="image53.png"/>
                <a:graphic>
                  <a:graphicData uri="http://schemas.openxmlformats.org/drawingml/2006/picture">
                    <pic:pic>
                      <pic:nvPicPr>
                        <pic:cNvPr id="0" name="image53.png"/>
                        <pic:cNvPicPr preferRelativeResize="0"/>
                      </pic:nvPicPr>
                      <pic:blipFill>
                        <a:blip r:embed="rId39"/>
                        <a:srcRect/>
                        <a:stretch>
                          <a:fillRect/>
                        </a:stretch>
                      </pic:blipFill>
                      <pic:spPr>
                        <a:xfrm>
                          <a:off x="0" y="0"/>
                          <a:ext cx="354330" cy="252095"/>
                        </a:xfrm>
                        <a:prstGeom prst="rect"/>
                        <a:ln/>
                      </pic:spPr>
                    </pic:pic>
                  </a:graphicData>
                </a:graphic>
              </wp:anchor>
            </w:drawing>
          </mc:Fallback>
        </mc:AlternateContent>
      </w:r>
    </w:p>
    <w:p w:rsidR="00000000" w:rsidDel="00000000" w:rsidP="00000000" w:rsidRDefault="00000000" w:rsidRPr="00000000" w14:paraId="0000017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Diagnóstico y necesidades de talento humano</w:t>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7D">
      <w:pPr>
        <w:spacing w:line="240" w:lineRule="auto"/>
        <w:jc w:val="center"/>
        <w:rPr>
          <w:sz w:val="20"/>
          <w:szCs w:val="20"/>
          <w:highlight w:val="yellow"/>
        </w:rPr>
      </w:pPr>
      <w:sdt>
        <w:sdtPr>
          <w:tag w:val="goog_rdk_6"/>
        </w:sdtPr>
        <w:sdtContent>
          <w:commentRangeStart w:id="6"/>
        </w:sdtContent>
      </w:sdt>
      <w:sdt>
        <w:sdtPr>
          <w:tag w:val="goog_rdk_7"/>
        </w:sdtPr>
        <w:sdtContent>
          <w:commentRangeStart w:id="7"/>
        </w:sdtContent>
      </w:sdt>
      <w:r w:rsidDel="00000000" w:rsidR="00000000" w:rsidRPr="00000000">
        <w:rPr>
          <w:b w:val="1"/>
          <w:sz w:val="20"/>
          <w:szCs w:val="20"/>
        </w:rPr>
        <w:drawing>
          <wp:inline distB="114300" distT="114300" distL="114300" distR="114300">
            <wp:extent cx="3799523" cy="2144987"/>
            <wp:effectExtent b="0" l="0" r="0" t="0"/>
            <wp:docPr id="80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799523" cy="2144987"/>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E">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17F">
      <w:pPr>
        <w:spacing w:line="240" w:lineRule="auto"/>
        <w:jc w:val="both"/>
        <w:rPr>
          <w:sz w:val="20"/>
          <w:szCs w:val="20"/>
        </w:rPr>
      </w:pPr>
      <w:r w:rsidDel="00000000" w:rsidR="00000000" w:rsidRPr="00000000">
        <w:rPr>
          <w:sz w:val="20"/>
          <w:szCs w:val="20"/>
          <w:rtl w:val="0"/>
        </w:rPr>
        <w:t xml:space="preserve">Para poder establecer las necesidades de la intensidad de recursos humanos o talento humano requerido en una empresa agropecuaria en Colombia, primero se debe identificar los tipos de actividad y como es el sistema de explotación con que se opera. Este análisis se realiza teniendo en cuenta su desarrollo técnico tecnológico y la cantidad de producción o tamaño del terreno de la producción, de lo cual se establecen los siguientes sistemas productivos: </w:t>
      </w:r>
    </w:p>
    <w:p w:rsidR="00000000" w:rsidDel="00000000" w:rsidP="00000000" w:rsidRDefault="00000000" w:rsidRPr="00000000" w14:paraId="00000180">
      <w:pPr>
        <w:spacing w:line="240" w:lineRule="auto"/>
        <w:jc w:val="both"/>
        <w:rPr>
          <w:sz w:val="20"/>
          <w:szCs w:val="20"/>
        </w:rPr>
      </w:pPr>
      <w:r w:rsidDel="00000000" w:rsidR="00000000" w:rsidRPr="00000000">
        <w:rPr>
          <w:rtl w:val="0"/>
        </w:rPr>
      </w:r>
    </w:p>
    <w:p w:rsidR="00000000" w:rsidDel="00000000" w:rsidP="00000000" w:rsidRDefault="00000000" w:rsidRPr="00000000" w14:paraId="00000181">
      <w:pPr>
        <w:spacing w:line="240" w:lineRule="auto"/>
        <w:jc w:val="both"/>
        <w:rPr>
          <w:sz w:val="20"/>
          <w:szCs w:val="20"/>
        </w:rPr>
      </w:pPr>
      <w:r w:rsidDel="00000000" w:rsidR="00000000" w:rsidRPr="00000000">
        <w:rPr>
          <w:sz w:val="20"/>
          <w:szCs w:val="20"/>
        </w:rPr>
        <w:drawing>
          <wp:inline distB="114300" distT="114300" distL="114300" distR="114300">
            <wp:extent cx="6120765" cy="1206500"/>
            <wp:effectExtent b="0" l="0" r="0" t="0"/>
            <wp:docPr id="804"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612076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both"/>
        <w:rPr>
          <w:b w:val="1"/>
          <w:sz w:val="20"/>
          <w:szCs w:val="20"/>
          <w:highlight w:val="white"/>
        </w:rPr>
      </w:pPr>
      <w:r w:rsidDel="00000000" w:rsidR="00000000" w:rsidRPr="00000000">
        <w:rPr>
          <w:rtl w:val="0"/>
        </w:rPr>
      </w:r>
    </w:p>
    <w:p w:rsidR="00000000" w:rsidDel="00000000" w:rsidP="00000000" w:rsidRDefault="00000000" w:rsidRPr="00000000" w14:paraId="00000183">
      <w:pPr>
        <w:jc w:val="both"/>
        <w:rPr>
          <w:b w:val="1"/>
          <w:sz w:val="20"/>
          <w:szCs w:val="20"/>
          <w:highlight w:val="white"/>
        </w:rPr>
      </w:pPr>
      <w:r w:rsidDel="00000000" w:rsidR="00000000" w:rsidRPr="00000000">
        <w:rPr>
          <w:b w:val="1"/>
          <w:sz w:val="20"/>
          <w:szCs w:val="20"/>
          <w:highlight w:val="white"/>
          <w:rtl w:val="0"/>
        </w:rPr>
        <w:t xml:space="preserve">Necesidades del talento humano</w:t>
      </w:r>
    </w:p>
    <w:p w:rsidR="00000000" w:rsidDel="00000000" w:rsidP="00000000" w:rsidRDefault="00000000" w:rsidRPr="00000000" w14:paraId="00000184">
      <w:pPr>
        <w:jc w:val="both"/>
        <w:rPr>
          <w:b w:val="1"/>
          <w:sz w:val="20"/>
          <w:szCs w:val="20"/>
          <w:highlight w:val="white"/>
        </w:rPr>
      </w:pPr>
      <w:r w:rsidDel="00000000" w:rsidR="00000000" w:rsidRPr="00000000">
        <w:rPr>
          <w:rtl w:val="0"/>
        </w:rPr>
      </w:r>
    </w:p>
    <w:p w:rsidR="00000000" w:rsidDel="00000000" w:rsidP="00000000" w:rsidRDefault="00000000" w:rsidRPr="00000000" w14:paraId="00000185">
      <w:pPr>
        <w:jc w:val="both"/>
        <w:rPr>
          <w:sz w:val="20"/>
          <w:szCs w:val="20"/>
          <w:highlight w:val="white"/>
        </w:rPr>
      </w:pPr>
      <w:r w:rsidDel="00000000" w:rsidR="00000000" w:rsidRPr="00000000">
        <w:rPr>
          <w:sz w:val="20"/>
          <w:szCs w:val="20"/>
          <w:highlight w:val="white"/>
          <w:rtl w:val="0"/>
        </w:rPr>
        <w:t xml:space="preserve">Algo importante que destacar en este proceso, es que actualmente las empresas de iniciativa formal y sistema de explotación intensivo, ya se cuenta con departamento de recursos humanos, ya que es pieza clave para el lograr los objetivos trazados. </w:t>
      </w:r>
    </w:p>
    <w:p w:rsidR="00000000" w:rsidDel="00000000" w:rsidP="00000000" w:rsidRDefault="00000000" w:rsidRPr="00000000" w14:paraId="00000186">
      <w:pPr>
        <w:jc w:val="both"/>
        <w:rPr>
          <w:sz w:val="20"/>
          <w:szCs w:val="20"/>
          <w:highlight w:val="white"/>
        </w:rPr>
      </w:pP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highlight w:val="white"/>
          <w:rtl w:val="0"/>
        </w:rPr>
        <w:t xml:space="preserve">El propósito de esta dependencia es mantener a todos sus trabajadores comprometidos y motivados con las políticas y los objetivos de la empresa para la consecución del éxito. </w:t>
      </w:r>
      <w:r w:rsidDel="00000000" w:rsidR="00000000" w:rsidRPr="00000000">
        <w:rPr>
          <w:sz w:val="20"/>
          <w:szCs w:val="20"/>
          <w:rtl w:val="0"/>
        </w:rPr>
        <w:t xml:space="preserve">El ambiente diario de trabajo influye en las personas e interfiere en la parte física, emocional y mental de los trabajadores</w:t>
      </w:r>
      <w:r w:rsidDel="00000000" w:rsidR="00000000" w:rsidRPr="00000000">
        <w:rPr>
          <w:i w:val="1"/>
          <w:sz w:val="20"/>
          <w:szCs w:val="20"/>
          <w:rtl w:val="0"/>
        </w:rPr>
        <w:t xml:space="preserve">.</w:t>
      </w:r>
      <w:r w:rsidDel="00000000" w:rsidR="00000000" w:rsidRPr="00000000">
        <w:rPr>
          <w:sz w:val="20"/>
          <w:szCs w:val="20"/>
          <w:rtl w:val="0"/>
        </w:rPr>
        <w:t xml:space="preserve"> Algo fundamental en el sector agropecuario para mejorar su rentabilidad, es implementar protocolos de funciones y responsabilidades, aplicar políticas de buen trato y de seguridad a los empleados o trabajadores.</w:t>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sz w:val="20"/>
          <w:szCs w:val="20"/>
          <w:rtl w:val="0"/>
        </w:rPr>
        <w:t xml:space="preserve">Las necesidades de talento humano se fijan a partir de la definición de actividades a realizar en la empresa, tal cual como se mencionó en el literal de organización, donde el número de trabajadores depende de los cálculos de desempeño promedio que tenga la empresa, el tipo de recurso, así como, el tipo de aplicación. La mayor intensidad de trabajadores estará en los procesos productivos, y será allí, donde la empresa debe establecer el número adecuado, según el tipo de producto y su estacionalidad, ya que por la naturaleza de los productos, debe ser suficiente, pues las producciones no marcadamente relacionadas al tiempo, y no pueden esperar en muchos casos, a que se ejecuten actividades. Los empresarios a partir de experiencias previas, por área de trabajo, o por referencias de otros productores, puede establecer los niveles de requerimiento de trabajadores por tipo de actividad, estableciendo el sistema de pagos más apropiado. </w:t>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ind w:left="1842.5196850393697" w:firstLine="0"/>
        <w:jc w:val="both"/>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18D">
      <w:pPr>
        <w:ind w:left="1842.5196850393697" w:firstLine="0"/>
        <w:jc w:val="both"/>
        <w:rPr>
          <w:i w:val="1"/>
          <w:sz w:val="20"/>
          <w:szCs w:val="20"/>
        </w:rPr>
      </w:pPr>
      <w:r w:rsidDel="00000000" w:rsidR="00000000" w:rsidRPr="00000000">
        <w:rPr>
          <w:i w:val="1"/>
          <w:sz w:val="20"/>
          <w:szCs w:val="20"/>
          <w:rtl w:val="0"/>
        </w:rPr>
        <w:t xml:space="preserve">Ejemplo de establecimiento de Niveles de necesidad del número de empleados en una empresa</w:t>
      </w:r>
    </w:p>
    <w:p w:rsidR="00000000" w:rsidDel="00000000" w:rsidP="00000000" w:rsidRDefault="00000000" w:rsidRPr="00000000" w14:paraId="0000018E">
      <w:pPr>
        <w:rPr>
          <w:sz w:val="20"/>
          <w:szCs w:val="20"/>
        </w:rPr>
      </w:pPr>
      <w:r w:rsidDel="00000000" w:rsidR="00000000" w:rsidRPr="00000000">
        <w:rPr>
          <w:rtl w:val="0"/>
        </w:rPr>
      </w:r>
      <w:r w:rsidDel="00000000" w:rsidR="00000000" w:rsidRPr="00000000">
        <w:pict>
          <v:shape id="_x0000_s1083" style="position:absolute;margin-left:81.15pt;margin-top:0.3pt;width:319.7pt;height:320.8pt;z-index:251893760;mso-position-horizontal:absolute;mso-position-vertical:absolute;mso-position-horizontal-relative:margin;mso-position-vertical-relative:text;" type="#_x0000_t75">
            <v:imagedata r:id="rId5" o:title=""/>
            <w10:wrap side="right" type="square"/>
          </v:shape>
          <o:OLEObject DrawAspect="Content" r:id="rId6" ObjectID="_1713157845" ProgID="Excel.Sheet.12" ShapeID="_x0000_s1083" Type="Embed"/>
        </w:pict>
      </w:r>
    </w:p>
    <w:p w:rsidR="00000000" w:rsidDel="00000000" w:rsidP="00000000" w:rsidRDefault="00000000" w:rsidRPr="00000000" w14:paraId="0000018F">
      <w:pPr>
        <w:rPr>
          <w:sz w:val="20"/>
          <w:szCs w:val="20"/>
        </w:rPr>
      </w:pPr>
      <w:r w:rsidDel="00000000" w:rsidR="00000000" w:rsidRPr="00000000">
        <w:rPr>
          <w:rtl w:val="0"/>
        </w:rPr>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rtl w:val="0"/>
        </w:rPr>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rtl w:val="0"/>
        </w:rPr>
      </w:r>
    </w:p>
    <w:p w:rsidR="00000000" w:rsidDel="00000000" w:rsidP="00000000" w:rsidRDefault="00000000" w:rsidRPr="00000000" w14:paraId="00000195">
      <w:pPr>
        <w:rPr>
          <w:sz w:val="20"/>
          <w:szCs w:val="20"/>
        </w:rPr>
      </w:pPr>
      <w:r w:rsidDel="00000000" w:rsidR="00000000" w:rsidRPr="00000000">
        <w:rPr>
          <w:sz w:val="20"/>
          <w:szCs w:val="20"/>
          <w:rtl w:val="0"/>
        </w:rPr>
        <w:br w:type="textWrapping"/>
      </w:r>
    </w:p>
    <w:p w:rsidR="00000000" w:rsidDel="00000000" w:rsidP="00000000" w:rsidRDefault="00000000" w:rsidRPr="00000000" w14:paraId="00000196">
      <w:pPr>
        <w:jc w:val="center"/>
        <w:rPr>
          <w:sz w:val="20"/>
          <w:szCs w:val="20"/>
        </w:rPr>
      </w:pPr>
      <w:r w:rsidDel="00000000" w:rsidR="00000000" w:rsidRPr="00000000">
        <w:rPr>
          <w:rtl w:val="0"/>
        </w:rPr>
      </w:r>
    </w:p>
    <w:p w:rsidR="00000000" w:rsidDel="00000000" w:rsidP="00000000" w:rsidRDefault="00000000" w:rsidRPr="00000000" w14:paraId="00000197">
      <w:pPr>
        <w:jc w:val="center"/>
        <w:rPr>
          <w:sz w:val="20"/>
          <w:szCs w:val="20"/>
        </w:rPr>
      </w:pPr>
      <w:r w:rsidDel="00000000" w:rsidR="00000000" w:rsidRPr="00000000">
        <w:rPr>
          <w:rtl w:val="0"/>
        </w:rPr>
      </w:r>
    </w:p>
    <w:p w:rsidR="00000000" w:rsidDel="00000000" w:rsidP="00000000" w:rsidRDefault="00000000" w:rsidRPr="00000000" w14:paraId="00000198">
      <w:pPr>
        <w:jc w:val="center"/>
        <w:rPr>
          <w:sz w:val="20"/>
          <w:szCs w:val="20"/>
        </w:rPr>
      </w:pPr>
      <w:r w:rsidDel="00000000" w:rsidR="00000000" w:rsidRPr="00000000">
        <w:rPr>
          <w:rtl w:val="0"/>
        </w:rPr>
      </w:r>
    </w:p>
    <w:p w:rsidR="00000000" w:rsidDel="00000000" w:rsidP="00000000" w:rsidRDefault="00000000" w:rsidRPr="00000000" w14:paraId="00000199">
      <w:pPr>
        <w:jc w:val="center"/>
        <w:rPr>
          <w:sz w:val="20"/>
          <w:szCs w:val="20"/>
        </w:rPr>
      </w:pPr>
      <w:r w:rsidDel="00000000" w:rsidR="00000000" w:rsidRPr="00000000">
        <w:rPr>
          <w:rtl w:val="0"/>
        </w:rPr>
      </w:r>
    </w:p>
    <w:p w:rsidR="00000000" w:rsidDel="00000000" w:rsidP="00000000" w:rsidRDefault="00000000" w:rsidRPr="00000000" w14:paraId="0000019A">
      <w:pPr>
        <w:jc w:val="center"/>
        <w:rPr>
          <w:sz w:val="20"/>
          <w:szCs w:val="20"/>
        </w:rPr>
      </w:pPr>
      <w:r w:rsidDel="00000000" w:rsidR="00000000" w:rsidRPr="00000000">
        <w:rPr>
          <w:rtl w:val="0"/>
        </w:rPr>
      </w:r>
    </w:p>
    <w:p w:rsidR="00000000" w:rsidDel="00000000" w:rsidP="00000000" w:rsidRDefault="00000000" w:rsidRPr="00000000" w14:paraId="0000019B">
      <w:pPr>
        <w:jc w:val="center"/>
        <w:rPr>
          <w:sz w:val="20"/>
          <w:szCs w:val="20"/>
        </w:rPr>
      </w:pPr>
      <w:r w:rsidDel="00000000" w:rsidR="00000000" w:rsidRPr="00000000">
        <w:rPr>
          <w:rtl w:val="0"/>
        </w:rPr>
      </w:r>
    </w:p>
    <w:p w:rsidR="00000000" w:rsidDel="00000000" w:rsidP="00000000" w:rsidRDefault="00000000" w:rsidRPr="00000000" w14:paraId="0000019C">
      <w:pPr>
        <w:jc w:val="center"/>
        <w:rPr>
          <w:sz w:val="20"/>
          <w:szCs w:val="20"/>
        </w:rPr>
      </w:pPr>
      <w:r w:rsidDel="00000000" w:rsidR="00000000" w:rsidRPr="00000000">
        <w:rPr>
          <w:rtl w:val="0"/>
        </w:rPr>
      </w:r>
    </w:p>
    <w:p w:rsidR="00000000" w:rsidDel="00000000" w:rsidP="00000000" w:rsidRDefault="00000000" w:rsidRPr="00000000" w14:paraId="0000019D">
      <w:pPr>
        <w:jc w:val="center"/>
        <w:rPr>
          <w:sz w:val="20"/>
          <w:szCs w:val="20"/>
        </w:rPr>
      </w:pPr>
      <w:r w:rsidDel="00000000" w:rsidR="00000000" w:rsidRPr="00000000">
        <w:rPr>
          <w:rtl w:val="0"/>
        </w:rPr>
      </w:r>
    </w:p>
    <w:p w:rsidR="00000000" w:rsidDel="00000000" w:rsidP="00000000" w:rsidRDefault="00000000" w:rsidRPr="00000000" w14:paraId="0000019E">
      <w:pPr>
        <w:jc w:val="center"/>
        <w:rPr>
          <w:sz w:val="20"/>
          <w:szCs w:val="20"/>
        </w:rPr>
      </w:pPr>
      <w:r w:rsidDel="00000000" w:rsidR="00000000" w:rsidRPr="00000000">
        <w:rPr>
          <w:rtl w:val="0"/>
        </w:rPr>
      </w:r>
    </w:p>
    <w:p w:rsidR="00000000" w:rsidDel="00000000" w:rsidP="00000000" w:rsidRDefault="00000000" w:rsidRPr="00000000" w14:paraId="0000019F">
      <w:pPr>
        <w:jc w:val="center"/>
        <w:rPr>
          <w:sz w:val="20"/>
          <w:szCs w:val="20"/>
        </w:rPr>
      </w:pPr>
      <w:r w:rsidDel="00000000" w:rsidR="00000000" w:rsidRPr="00000000">
        <w:rPr>
          <w:rtl w:val="0"/>
        </w:rPr>
      </w:r>
    </w:p>
    <w:p w:rsidR="00000000" w:rsidDel="00000000" w:rsidP="00000000" w:rsidRDefault="00000000" w:rsidRPr="00000000" w14:paraId="000001A0">
      <w:pPr>
        <w:jc w:val="center"/>
        <w:rPr>
          <w:sz w:val="20"/>
          <w:szCs w:val="20"/>
        </w:rPr>
      </w:pPr>
      <w:r w:rsidDel="00000000" w:rsidR="00000000" w:rsidRPr="00000000">
        <w:rPr>
          <w:rtl w:val="0"/>
        </w:rPr>
      </w:r>
    </w:p>
    <w:p w:rsidR="00000000" w:rsidDel="00000000" w:rsidP="00000000" w:rsidRDefault="00000000" w:rsidRPr="00000000" w14:paraId="000001A1">
      <w:pPr>
        <w:jc w:val="center"/>
        <w:rPr>
          <w:sz w:val="20"/>
          <w:szCs w:val="20"/>
        </w:rPr>
      </w:pPr>
      <w:r w:rsidDel="00000000" w:rsidR="00000000" w:rsidRPr="00000000">
        <w:rPr>
          <w:rtl w:val="0"/>
        </w:rPr>
      </w:r>
    </w:p>
    <w:p w:rsidR="00000000" w:rsidDel="00000000" w:rsidP="00000000" w:rsidRDefault="00000000" w:rsidRPr="00000000" w14:paraId="000001A2">
      <w:pPr>
        <w:jc w:val="center"/>
        <w:rPr>
          <w:sz w:val="20"/>
          <w:szCs w:val="20"/>
        </w:rPr>
      </w:pPr>
      <w:r w:rsidDel="00000000" w:rsidR="00000000" w:rsidRPr="00000000">
        <w:rPr>
          <w:rtl w:val="0"/>
        </w:rPr>
      </w:r>
    </w:p>
    <w:p w:rsidR="00000000" w:rsidDel="00000000" w:rsidP="00000000" w:rsidRDefault="00000000" w:rsidRPr="00000000" w14:paraId="000001A3">
      <w:pPr>
        <w:jc w:val="center"/>
        <w:rPr>
          <w:sz w:val="20"/>
          <w:szCs w:val="20"/>
        </w:rPr>
      </w:pPr>
      <w:r w:rsidDel="00000000" w:rsidR="00000000" w:rsidRPr="00000000">
        <w:rPr>
          <w:rtl w:val="0"/>
        </w:rPr>
      </w:r>
    </w:p>
    <w:p w:rsidR="00000000" w:rsidDel="00000000" w:rsidP="00000000" w:rsidRDefault="00000000" w:rsidRPr="00000000" w14:paraId="000001A4">
      <w:pPr>
        <w:jc w:val="center"/>
        <w:rPr>
          <w:sz w:val="20"/>
          <w:szCs w:val="20"/>
        </w:rPr>
      </w:pPr>
      <w:r w:rsidDel="00000000" w:rsidR="00000000" w:rsidRPr="00000000">
        <w:rPr>
          <w:rtl w:val="0"/>
        </w:rPr>
      </w:r>
    </w:p>
    <w:p w:rsidR="00000000" w:rsidDel="00000000" w:rsidP="00000000" w:rsidRDefault="00000000" w:rsidRPr="00000000" w14:paraId="000001A5">
      <w:pPr>
        <w:jc w:val="center"/>
        <w:rPr>
          <w:sz w:val="20"/>
          <w:szCs w:val="20"/>
        </w:rPr>
      </w:pPr>
      <w:r w:rsidDel="00000000" w:rsidR="00000000" w:rsidRPr="00000000">
        <w:rPr>
          <w:rtl w:val="0"/>
        </w:rPr>
      </w:r>
    </w:p>
    <w:p w:rsidR="00000000" w:rsidDel="00000000" w:rsidP="00000000" w:rsidRDefault="00000000" w:rsidRPr="00000000" w14:paraId="000001A6">
      <w:pPr>
        <w:jc w:val="center"/>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 Estilos de dirección</w:t>
      </w:r>
    </w:p>
    <w:p w:rsidR="00000000" w:rsidDel="00000000" w:rsidP="00000000" w:rsidRDefault="00000000" w:rsidRPr="00000000" w14:paraId="000001A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La administración de una empresa agropecuaria está enfocada directamente en la toma de decisiones en los diferentes niveles de la organización, esto para el cumplimiento de las metas y objetivos. En este orden de ideas, el emprendedor o quien administra la unidad productiva debe tener autonomía, liderazgo en la toma de decisiones y manejo de los recursos económicos, físicos y humanos. Además, se debe tener autoridad, responsabilidad, coordinación y resolución de problemas, los cuales se presentan en las diferentes unidades de la empresa agropecuaria.  Existen tres estilos de dirección muy comunes que facilitan la toma de decisión como se indica en la siguiente tabla, y como fueron tratados en el proceso administrativo para dinamizar las empresas:</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left"/>
        <w:rPr>
          <w:b w:val="1"/>
          <w:sz w:val="20"/>
          <w:szCs w:val="20"/>
        </w:rPr>
      </w:pPr>
      <w:r w:rsidDel="00000000" w:rsidR="00000000" w:rsidRPr="00000000">
        <w:rPr>
          <w:b w:val="1"/>
          <w:sz w:val="20"/>
          <w:szCs w:val="20"/>
          <w:rtl w:val="0"/>
        </w:rPr>
        <w:t xml:space="preserve">Tabla 4</w:t>
      </w:r>
    </w:p>
    <w:p w:rsidR="00000000" w:rsidDel="00000000" w:rsidP="00000000" w:rsidRDefault="00000000" w:rsidRPr="00000000" w14:paraId="000001AD">
      <w:pPr>
        <w:pBdr>
          <w:top w:space="0" w:sz="0" w:val="nil"/>
          <w:left w:space="0" w:sz="0" w:val="nil"/>
          <w:bottom w:space="0" w:sz="0" w:val="nil"/>
          <w:right w:space="0" w:sz="0" w:val="nil"/>
          <w:between w:space="0" w:sz="0" w:val="nil"/>
        </w:pBdr>
        <w:jc w:val="left"/>
        <w:rPr>
          <w:i w:val="1"/>
          <w:sz w:val="20"/>
          <w:szCs w:val="20"/>
        </w:rPr>
      </w:pPr>
      <w:r w:rsidDel="00000000" w:rsidR="00000000" w:rsidRPr="00000000">
        <w:rPr>
          <w:i w:val="1"/>
          <w:sz w:val="20"/>
          <w:szCs w:val="20"/>
          <w:rtl w:val="0"/>
        </w:rPr>
        <w:t xml:space="preserve">Estilos de Dirección a partir de la toma de decisión</w:t>
      </w:r>
    </w:p>
    <w:tbl>
      <w:tblPr>
        <w:tblStyle w:val="Table6"/>
        <w:tblW w:w="6284.0" w:type="dxa"/>
        <w:jc w:val="left"/>
        <w:tblInd w:w="0.0" w:type="dxa"/>
        <w:tblLayout w:type="fixed"/>
        <w:tblLook w:val="0400"/>
      </w:tblPr>
      <w:tblGrid>
        <w:gridCol w:w="1571"/>
        <w:gridCol w:w="1571"/>
        <w:gridCol w:w="1571"/>
        <w:gridCol w:w="1571"/>
        <w:tblGridChange w:id="0">
          <w:tblGrid>
            <w:gridCol w:w="1571"/>
            <w:gridCol w:w="1571"/>
            <w:gridCol w:w="1571"/>
            <w:gridCol w:w="1571"/>
          </w:tblGrid>
        </w:tblGridChange>
      </w:tblGrid>
      <w:tr>
        <w:trPr>
          <w:cantSplit w:val="0"/>
          <w:trHeight w:val="157" w:hRule="atLeast"/>
          <w:tblHeader w:val="0"/>
        </w:trPr>
        <w:tc>
          <w:tcPr>
            <w:tcBorders>
              <w:top w:color="ffffff" w:space="0" w:sz="8" w:val="single"/>
              <w:left w:color="ffffff" w:space="0" w:sz="8" w:val="single"/>
              <w:bottom w:color="ffffff" w:space="0" w:sz="24" w:val="single"/>
              <w:right w:color="ffffff" w:space="0" w:sz="8" w:val="single"/>
            </w:tcBorders>
            <w:shd w:fill="e48312" w:val="clear"/>
            <w:tcMar>
              <w:top w:w="72.0" w:type="dxa"/>
              <w:left w:w="144.0" w:type="dxa"/>
              <w:bottom w:w="72.0" w:type="dxa"/>
              <w:right w:w="144.0" w:type="dxa"/>
            </w:tcMar>
          </w:tcPr>
          <w:p w:rsidR="00000000" w:rsidDel="00000000" w:rsidP="00000000" w:rsidRDefault="00000000" w:rsidRPr="00000000" w14:paraId="000001AE">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Estilo</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e48312" w:val="clear"/>
            <w:tcMar>
              <w:top w:w="72.0" w:type="dxa"/>
              <w:left w:w="144.0" w:type="dxa"/>
              <w:bottom w:w="72.0" w:type="dxa"/>
              <w:right w:w="144.0" w:type="dxa"/>
            </w:tcMar>
          </w:tcPr>
          <w:p w:rsidR="00000000" w:rsidDel="00000000" w:rsidP="00000000" w:rsidRDefault="00000000" w:rsidRPr="00000000" w14:paraId="000001AF">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Toma de Decisiones</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e48312" w:val="clear"/>
            <w:tcMar>
              <w:top w:w="72.0" w:type="dxa"/>
              <w:left w:w="144.0" w:type="dxa"/>
              <w:bottom w:w="72.0" w:type="dxa"/>
              <w:right w:w="144.0" w:type="dxa"/>
            </w:tcMar>
          </w:tcPr>
          <w:p w:rsidR="00000000" w:rsidDel="00000000" w:rsidP="00000000" w:rsidRDefault="00000000" w:rsidRPr="00000000" w14:paraId="000001B0">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Compromiso del</w:t>
            </w:r>
            <w:r w:rsidDel="00000000" w:rsidR="00000000" w:rsidRPr="00000000">
              <w:rPr>
                <w:rtl w:val="0"/>
              </w:rPr>
            </w:r>
          </w:p>
          <w:p w:rsidR="00000000" w:rsidDel="00000000" w:rsidP="00000000" w:rsidRDefault="00000000" w:rsidRPr="00000000" w14:paraId="000001B1">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Empleado</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e48312" w:val="clear"/>
            <w:tcMar>
              <w:top w:w="72.0" w:type="dxa"/>
              <w:left w:w="144.0" w:type="dxa"/>
              <w:bottom w:w="72.0" w:type="dxa"/>
              <w:right w:w="144.0" w:type="dxa"/>
            </w:tcMar>
          </w:tcPr>
          <w:p w:rsidR="00000000" w:rsidDel="00000000" w:rsidP="00000000" w:rsidRDefault="00000000" w:rsidRPr="00000000" w14:paraId="000001B2">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Compromiso del</w:t>
            </w:r>
            <w:r w:rsidDel="00000000" w:rsidR="00000000" w:rsidRPr="00000000">
              <w:rPr>
                <w:rtl w:val="0"/>
              </w:rPr>
            </w:r>
          </w:p>
          <w:p w:rsidR="00000000" w:rsidDel="00000000" w:rsidP="00000000" w:rsidRDefault="00000000" w:rsidRPr="00000000" w14:paraId="000001B3">
            <w:pPr>
              <w:spacing w:line="240" w:lineRule="auto"/>
              <w:jc w:val="center"/>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Gerente</w:t>
            </w:r>
            <w:r w:rsidDel="00000000" w:rsidR="00000000" w:rsidRPr="00000000">
              <w:rPr>
                <w:rtl w:val="0"/>
              </w:rPr>
            </w:r>
          </w:p>
        </w:tc>
      </w:tr>
      <w:tr>
        <w:trPr>
          <w:cantSplit w:val="0"/>
          <w:trHeight w:val="154" w:hRule="atLeast"/>
          <w:tblHeader w:val="0"/>
        </w:trPr>
        <w:tc>
          <w:tcPr>
            <w:tcBorders>
              <w:top w:color="ffffff" w:space="0" w:sz="24"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4">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Autocrático</w:t>
            </w:r>
            <w:r w:rsidDel="00000000" w:rsidR="00000000" w:rsidRPr="00000000">
              <w:rPr>
                <w:rtl w:val="0"/>
              </w:rPr>
            </w:r>
          </w:p>
        </w:tc>
        <w:tc>
          <w:tcPr>
            <w:tcBorders>
              <w:top w:color="ffffff" w:space="0" w:sz="24"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5">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Centralizada</w:t>
            </w:r>
            <w:r w:rsidDel="00000000" w:rsidR="00000000" w:rsidRPr="00000000">
              <w:rPr>
                <w:rtl w:val="0"/>
              </w:rPr>
            </w:r>
          </w:p>
        </w:tc>
        <w:tc>
          <w:tcPr>
            <w:tcBorders>
              <w:top w:color="ffffff" w:space="0" w:sz="24"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6">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Bajo</w:t>
            </w:r>
            <w:r w:rsidDel="00000000" w:rsidR="00000000" w:rsidRPr="00000000">
              <w:rPr>
                <w:rtl w:val="0"/>
              </w:rPr>
            </w:r>
          </w:p>
        </w:tc>
        <w:tc>
          <w:tcPr>
            <w:tcBorders>
              <w:top w:color="ffffff" w:space="0" w:sz="24"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7">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Muy Alto</w:t>
            </w:r>
            <w:r w:rsidDel="00000000" w:rsidR="00000000" w:rsidRPr="00000000">
              <w:rPr>
                <w:rtl w:val="0"/>
              </w:rPr>
            </w:r>
          </w:p>
        </w:tc>
      </w:tr>
      <w:tr>
        <w:trPr>
          <w:cantSplit w:val="0"/>
          <w:trHeight w:val="154" w:hRule="atLeast"/>
          <w:tblHeader w:val="0"/>
        </w:trPr>
        <w:tc>
          <w:tcPr>
            <w:tcBorders>
              <w:top w:color="ffffff" w:space="0" w:sz="8" w:val="single"/>
              <w:left w:color="ffffff" w:space="0" w:sz="8" w:val="single"/>
              <w:bottom w:color="ffffff" w:space="0" w:sz="8" w:val="single"/>
              <w:right w:color="ffffff" w:space="0" w:sz="8" w:val="single"/>
            </w:tcBorders>
            <w:shd w:fill="faede7" w:val="clear"/>
            <w:tcMar>
              <w:top w:w="72.0" w:type="dxa"/>
              <w:left w:w="144.0" w:type="dxa"/>
              <w:bottom w:w="72.0" w:type="dxa"/>
              <w:right w:w="144.0" w:type="dxa"/>
            </w:tcMar>
            <w:vAlign w:val="center"/>
          </w:tcPr>
          <w:p w:rsidR="00000000" w:rsidDel="00000000" w:rsidP="00000000" w:rsidRDefault="00000000" w:rsidRPr="00000000" w14:paraId="000001B8">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Liberal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aede7" w:val="clear"/>
            <w:tcMar>
              <w:top w:w="72.0" w:type="dxa"/>
              <w:left w:w="144.0" w:type="dxa"/>
              <w:bottom w:w="72.0" w:type="dxa"/>
              <w:right w:w="144.0" w:type="dxa"/>
            </w:tcMar>
            <w:vAlign w:val="center"/>
          </w:tcPr>
          <w:p w:rsidR="00000000" w:rsidDel="00000000" w:rsidP="00000000" w:rsidRDefault="00000000" w:rsidRPr="00000000" w14:paraId="000001B9">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Delegada</w:t>
            </w:r>
            <w:r w:rsidDel="00000000" w:rsidR="00000000" w:rsidRPr="00000000">
              <w:rPr>
                <w:rtl w:val="0"/>
              </w:rPr>
            </w:r>
          </w:p>
          <w:p w:rsidR="00000000" w:rsidDel="00000000" w:rsidP="00000000" w:rsidRDefault="00000000" w:rsidRPr="00000000" w14:paraId="000001BA">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Descentraliza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aede7" w:val="clear"/>
            <w:tcMar>
              <w:top w:w="72.0" w:type="dxa"/>
              <w:left w:w="144.0" w:type="dxa"/>
              <w:bottom w:w="72.0" w:type="dxa"/>
              <w:right w:w="144.0" w:type="dxa"/>
            </w:tcMar>
            <w:vAlign w:val="center"/>
          </w:tcPr>
          <w:p w:rsidR="00000000" w:rsidDel="00000000" w:rsidP="00000000" w:rsidRDefault="00000000" w:rsidRPr="00000000" w14:paraId="000001BB">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Alto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aede7" w:val="clear"/>
            <w:tcMar>
              <w:top w:w="72.0" w:type="dxa"/>
              <w:left w:w="144.0" w:type="dxa"/>
              <w:bottom w:w="72.0" w:type="dxa"/>
              <w:right w:w="144.0" w:type="dxa"/>
            </w:tcMar>
            <w:vAlign w:val="center"/>
          </w:tcPr>
          <w:p w:rsidR="00000000" w:rsidDel="00000000" w:rsidP="00000000" w:rsidRDefault="00000000" w:rsidRPr="00000000" w14:paraId="000001BC">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Alto</w:t>
            </w:r>
            <w:r w:rsidDel="00000000" w:rsidR="00000000" w:rsidRPr="00000000">
              <w:rPr>
                <w:rtl w:val="0"/>
              </w:rPr>
            </w:r>
          </w:p>
        </w:tc>
      </w:tr>
      <w:tr>
        <w:trPr>
          <w:cantSplit w:val="0"/>
          <w:trHeight w:val="154" w:hRule="atLeast"/>
          <w:tblHeader w:val="0"/>
        </w:trPr>
        <w:tc>
          <w:tcPr>
            <w:tcBorders>
              <w:top w:color="ffffff" w:space="0" w:sz="8"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D">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Democrático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E">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Por Consenso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BF">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Alto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5d9cc" w:val="clear"/>
            <w:tcMar>
              <w:top w:w="72.0" w:type="dxa"/>
              <w:left w:w="144.0" w:type="dxa"/>
              <w:bottom w:w="72.0" w:type="dxa"/>
              <w:right w:w="144.0" w:type="dxa"/>
            </w:tcMar>
            <w:vAlign w:val="center"/>
          </w:tcPr>
          <w:p w:rsidR="00000000" w:rsidDel="00000000" w:rsidP="00000000" w:rsidRDefault="00000000" w:rsidRPr="00000000" w14:paraId="000001C0">
            <w:pPr>
              <w:spacing w:line="240" w:lineRule="auto"/>
              <w:jc w:val="cente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Alto</w:t>
            </w:r>
            <w:r w:rsidDel="00000000" w:rsidR="00000000" w:rsidRPr="00000000">
              <w:rPr>
                <w:rtl w:val="0"/>
              </w:rPr>
            </w:r>
          </w:p>
        </w:tc>
      </w:tr>
    </w:tbl>
    <w:p w:rsidR="00000000" w:rsidDel="00000000" w:rsidP="00000000" w:rsidRDefault="00000000" w:rsidRPr="00000000" w14:paraId="000001C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allí que sea fundamental para el departamento de recursos humanos o el administrador líder del proceso, seleccionar un buen administrador que realice su función de manera efectiva. Por medio de la diligencia correcta de un administrador se hace dinámico el equipo de trabajo, que opere y funcione de acuerdo a los recursos existentes.</w:t>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puede inferir que con una dirección exitosa se logra un uso eficiente de los recursos y con la identificación pertinente de los talentos humanos se ejecutan y se consolida la toma de decisiones. Mientras que cuando la dirección es inadecuada, los recursos se desperdician, las responsabilidades se diluyen, y los conflictos productivos, de cumplimiento de actividades no encuentran desarrollo.</w:t>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administración de una explotación agropecuaria a escala menor puede estar a cargo del emprendedor; mientras que para producciones agropecuarias intensiva y tecnificadas se hace necesario la presencia de una cadena de mando que incluya un gerente, jefes de departamentos administrativos, comerciales y de producción, quienes ejercerán capacidades de liderazgo e influencia para que los trabajadores se encarguen de los trabajos según su asignación.</w:t>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las condiciones actuales de la economía, es fundamental que los productores agropecuarios adquieran un cambio de cultura empresarial y procedan a darle importancia a los procesos administrativos, técnicos, sociales, ambientales y financieros; con los parámetros de manejo y liderazgo empresarial, que faciliten la interacción o comunicaciones entre los trabajadores de la empresa, y que logren las actividades planeadas y los resultados esperados, en ese sentido surge el liderazgo y la dirección en conformidad a la situación de comportamiento de los trabajadores:</w:t>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1275.5905511811022" w:firstLine="0"/>
        <w:jc w:val="left"/>
        <w:rPr>
          <w:b w:val="1"/>
          <w:sz w:val="20"/>
          <w:szCs w:val="20"/>
        </w:rPr>
      </w:pPr>
      <w:sdt>
        <w:sdtPr>
          <w:tag w:val="goog_rdk_8"/>
        </w:sdtPr>
        <w:sdtContent>
          <w:commentRangeStart w:id="8"/>
        </w:sdtContent>
      </w:sdt>
      <w:r w:rsidDel="00000000" w:rsidR="00000000" w:rsidRPr="00000000">
        <w:rPr>
          <w:b w:val="1"/>
          <w:sz w:val="20"/>
          <w:szCs w:val="20"/>
          <w:rtl w:val="0"/>
        </w:rPr>
        <w:t xml:space="preserve">Video</w:t>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1275.5905511811022" w:firstLine="0"/>
        <w:jc w:val="left"/>
        <w:rPr>
          <w:i w:val="1"/>
          <w:sz w:val="20"/>
          <w:szCs w:val="20"/>
        </w:rPr>
      </w:pPr>
      <w:r w:rsidDel="00000000" w:rsidR="00000000" w:rsidRPr="00000000">
        <w:rPr>
          <w:i w:val="1"/>
          <w:sz w:val="20"/>
          <w:szCs w:val="20"/>
          <w:rtl w:val="0"/>
        </w:rPr>
        <w:t xml:space="preserve">Estilo de Dirección y liderazgo situacional</w:t>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1133.858267716535" w:firstLine="0"/>
        <w:jc w:val="left"/>
        <w:rPr>
          <w:sz w:val="20"/>
          <w:szCs w:val="20"/>
        </w:rPr>
      </w:pPr>
      <w:r w:rsidDel="00000000" w:rsidR="00000000" w:rsidRPr="00000000">
        <w:rPr>
          <w:sz w:val="20"/>
          <w:szCs w:val="20"/>
        </w:rPr>
        <w:drawing>
          <wp:inline distB="0" distT="0" distL="0" distR="0">
            <wp:extent cx="4572000" cy="2586650"/>
            <wp:effectExtent b="0" l="0" r="0" t="0"/>
            <wp:docPr descr="Dirección y Liderazgo Situacional" id="806" name="image50.jpg"/>
            <a:graphic>
              <a:graphicData uri="http://schemas.openxmlformats.org/drawingml/2006/picture">
                <pic:pic>
                  <pic:nvPicPr>
                    <pic:cNvPr descr="Dirección y Liderazgo Situacional" id="0" name="image50.jpg"/>
                    <pic:cNvPicPr preferRelativeResize="0"/>
                  </pic:nvPicPr>
                  <pic:blipFill>
                    <a:blip r:embed="rId42"/>
                    <a:srcRect b="12227" l="0" r="0" t="12338"/>
                    <a:stretch>
                      <a:fillRect/>
                    </a:stretch>
                  </pic:blipFill>
                  <pic:spPr>
                    <a:xfrm>
                      <a:off x="0" y="0"/>
                      <a:ext cx="4572000" cy="2586650"/>
                    </a:xfrm>
                    <a:prstGeom prst="rect"/>
                    <a:ln/>
                  </pic:spPr>
                </pic:pic>
              </a:graphicData>
            </a:graphic>
          </wp:inline>
        </w:drawing>
      </w:r>
      <w:r w:rsidDel="00000000" w:rsidR="00000000" w:rsidRPr="00000000">
        <w:rPr>
          <w:sz w:val="20"/>
          <w:szCs w:val="20"/>
          <w:rtl w:val="0"/>
        </w:rPr>
        <w:t xml:space="preserve"> </w:t>
      </w:r>
      <w:hyperlink r:id="rId43">
        <w:r w:rsidDel="00000000" w:rsidR="00000000" w:rsidRPr="00000000">
          <w:rPr>
            <w:color w:val="cc9900"/>
            <w:sz w:val="20"/>
            <w:szCs w:val="20"/>
            <w:u w:val="single"/>
            <w:rtl w:val="0"/>
          </w:rPr>
          <w:t xml:space="preserve">https://youtu.be/LkI7Glzun8g</w:t>
        </w:r>
      </w:hyperlink>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igual manera y dada las características las empresas del sector agropecuario, se considera conveniente tener como opción de dirección un estilo basado en dos dimensiones, las relaciones interpersonales y el dominio en las tareas, el cual se explica en el siguiente video:</w:t>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1275.5905511811022" w:firstLine="0"/>
        <w:jc w:val="left"/>
        <w:rPr>
          <w:b w:val="1"/>
          <w:sz w:val="20"/>
          <w:szCs w:val="20"/>
        </w:rPr>
      </w:pPr>
      <w:sdt>
        <w:sdtPr>
          <w:tag w:val="goog_rdk_9"/>
        </w:sdtPr>
        <w:sdtContent>
          <w:commentRangeStart w:id="9"/>
        </w:sdtContent>
      </w:sdt>
      <w:r w:rsidDel="00000000" w:rsidR="00000000" w:rsidRPr="00000000">
        <w:rPr>
          <w:b w:val="1"/>
          <w:sz w:val="20"/>
          <w:szCs w:val="20"/>
          <w:rtl w:val="0"/>
        </w:rPr>
        <w:t xml:space="preserve">Video</w:t>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1275.5905511811022" w:firstLine="0"/>
        <w:jc w:val="left"/>
        <w:rPr>
          <w:i w:val="1"/>
          <w:sz w:val="20"/>
          <w:szCs w:val="20"/>
        </w:rPr>
      </w:pPr>
      <w:r w:rsidDel="00000000" w:rsidR="00000000" w:rsidRPr="00000000">
        <w:rPr>
          <w:i w:val="1"/>
          <w:sz w:val="20"/>
          <w:szCs w:val="20"/>
          <w:rtl w:val="0"/>
        </w:rPr>
        <w:t xml:space="preserve">Estilo de Dirección de énfasis </w:t>
      </w:r>
    </w:p>
    <w:p w:rsidR="00000000" w:rsidDel="00000000" w:rsidP="00000000" w:rsidRDefault="00000000" w:rsidRPr="00000000" w14:paraId="000001DD">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drawing>
          <wp:inline distB="0" distT="0" distL="0" distR="0">
            <wp:extent cx="4572000" cy="2573139"/>
            <wp:effectExtent b="0" l="0" r="0" t="0"/>
            <wp:docPr descr="Dirección  de Enfasis" id="807" name="image54.jpg"/>
            <a:graphic>
              <a:graphicData uri="http://schemas.openxmlformats.org/drawingml/2006/picture">
                <pic:pic>
                  <pic:nvPicPr>
                    <pic:cNvPr descr="Dirección  de Enfasis" id="0" name="image54.jpg"/>
                    <pic:cNvPicPr preferRelativeResize="0"/>
                  </pic:nvPicPr>
                  <pic:blipFill>
                    <a:blip r:embed="rId44"/>
                    <a:srcRect b="12423" l="0" r="0" t="12537"/>
                    <a:stretch>
                      <a:fillRect/>
                    </a:stretch>
                  </pic:blipFill>
                  <pic:spPr>
                    <a:xfrm>
                      <a:off x="0" y="0"/>
                      <a:ext cx="4572000" cy="257313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ind w:left="1275.5905511811022" w:firstLine="0"/>
        <w:jc w:val="left"/>
        <w:rPr>
          <w:sz w:val="20"/>
          <w:szCs w:val="20"/>
        </w:rPr>
      </w:pPr>
      <w:r w:rsidDel="00000000" w:rsidR="00000000" w:rsidRPr="00000000">
        <w:rPr>
          <w:sz w:val="20"/>
          <w:szCs w:val="20"/>
          <w:rtl w:val="0"/>
        </w:rPr>
        <w:t xml:space="preserve">Nota.  </w:t>
      </w:r>
      <w:hyperlink r:id="rId45">
        <w:r w:rsidDel="00000000" w:rsidR="00000000" w:rsidRPr="00000000">
          <w:rPr>
            <w:color w:val="cc9900"/>
            <w:sz w:val="20"/>
            <w:szCs w:val="20"/>
            <w:u w:val="single"/>
            <w:rtl w:val="0"/>
          </w:rPr>
          <w:t xml:space="preserve">https://youtu.be/VmVHOliKCuI</w:t>
        </w:r>
      </w:hyperlink>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4. Herramientas gerenciales</w:t>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las empresas el ejercicio administrativo y gerencial es fundamental para la fijación y el desarrollo de las actividades y alcanzar los objetivos deseados que se establecen en la planeación; esto requiere que en su ejecución se obtenga información del estado de avance de las operaciones, de las condiciones para el desarrollo del plan, es síntesis, en la fijación de estados actuales lo que se denomina diagnóstico, por lo cual existen una serie de herramientas para la gestión empresarial que permitan optimizar su desarrollo y orientar la toma de decisiones y la dirección efectiva de la empresa.</w:t>
      </w:r>
    </w:p>
    <w:p w:rsidR="00000000" w:rsidDel="00000000" w:rsidP="00000000" w:rsidRDefault="00000000" w:rsidRPr="00000000" w14:paraId="000001E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 En estas herramientas se puede hacer revisiones de variables cualitativas o cuantitativas para toma de decisiones frente a alternativas empresariales. </w:t>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anterior, se puede decir que las herramienta de análisis empresarial, son todos los métodos que se consideren para hacer más eficaz la administración de una empresa al facilitar la toma de decisiones. Entre las más utilizadas están las siguientes:</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Matriz DOFA</w:t>
      </w:r>
      <w:r w:rsidDel="00000000" w:rsidR="00000000" w:rsidRPr="00000000">
        <w:rPr>
          <w:i w:val="0"/>
          <w:smallCaps w:val="0"/>
          <w:strike w:val="0"/>
          <w:color w:val="000000"/>
          <w:sz w:val="20"/>
          <w:szCs w:val="20"/>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center"/>
        <w:rPr>
          <w:sz w:val="20"/>
          <w:szCs w:val="20"/>
        </w:rPr>
      </w:pPr>
      <w:sdt>
        <w:sdtPr>
          <w:tag w:val="goog_rdk_10"/>
        </w:sdtPr>
        <w:sdtContent>
          <w:commentRangeStart w:id="10"/>
        </w:sdtContent>
      </w:sdt>
      <w:sdt>
        <w:sdtPr>
          <w:tag w:val="goog_rdk_11"/>
        </w:sdtPr>
        <w:sdtContent>
          <w:commentRangeStart w:id="11"/>
        </w:sdtContent>
      </w:sdt>
      <w:r w:rsidDel="00000000" w:rsidR="00000000" w:rsidRPr="00000000">
        <w:rPr>
          <w:i w:val="0"/>
          <w:smallCaps w:val="0"/>
          <w:strike w:val="0"/>
          <w:color w:val="000000"/>
          <w:sz w:val="20"/>
          <w:szCs w:val="20"/>
          <w:u w:val="single"/>
          <w:shd w:fill="auto" w:val="clear"/>
          <w:vertAlign w:val="baseline"/>
        </w:rPr>
        <w:drawing>
          <wp:inline distB="114300" distT="114300" distL="114300" distR="114300">
            <wp:extent cx="3247073" cy="2019952"/>
            <wp:effectExtent b="0" l="0" r="0" t="0"/>
            <wp:docPr id="808"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3247073" cy="2019952"/>
                    </a:xfrm>
                    <a:prstGeom prst="rect"/>
                    <a:ln/>
                  </pic:spPr>
                </pic:pic>
              </a:graphicData>
            </a:graphic>
          </wp:inline>
        </w:drawing>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 técnica  al paso de los años se ha convertido en una herramienta de análisis estratégico que permite Identificar los factores y sus aspectos de variables endógenos y exógenos que inciden en la operación de la empresa y que la pueden estar afectando de manera favorable o desfavorable, y que permite a su vez focalizar cuáles son los más relevantes, evidenciando las conclusiones en que se debe concentrar la empresa para ampliar, mejorar o conservar su capacidad competitiva; a su vez, permite que la empresa plantee una planeación de objetivos, y por ende fije las medidas estratégicas y de plan de acción para el desarrollo de su competitividad a futuro.</w:t>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matriz DOFA al igual que en otras actividades empresariales es igualmente aplicable para el diagnóstico y la verificación de la gestión del recurso humano.</w:t>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manera general, el departamento de recursos humanos sirve de apoyo logístico para la empresa, encargándose de la administración económica y contractual de los trabajadores, mientras que los aspectos administrativos funcionales son responsabilidad del área a la cual pertenezcan cada uno de los trabajadores, pue es allí donde presta sus servicios, le asignan las actividades, tiene su desempeño. Este ejercicio debe procurar contar con condiciones adecuadas para obtener la máxima productividad del personal.</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anterior, el departamento de recursos humanos debe realizar un diagnóstico respecto de las variables propias o relacionadas con las gestiones que realiza en la gestión del talento humano que están bajo su responsabilidad, realizando preguntas que permitan identificar las fortalezas, oportunidades, debilidades y amenazas que por naturaleza tienen las áreas de recursos humanos. Este diagnóstico se puede realizar a partir de jornadas grupales o por encuesta de donde cada empleado participa y emite su percepción (ver Anexo ejemplo de formato de Diagnóstico de talento humano  por encuesta.</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left"/>
        <w:rPr>
          <w:b w:val="1"/>
          <w:sz w:val="20"/>
          <w:szCs w:val="20"/>
        </w:rPr>
      </w:pPr>
      <w:r w:rsidDel="00000000" w:rsidR="00000000" w:rsidRPr="00000000">
        <w:rPr>
          <w:b w:val="1"/>
          <w:sz w:val="20"/>
          <w:szCs w:val="20"/>
          <w:rtl w:val="0"/>
        </w:rPr>
        <w:t xml:space="preserve">Tabla 5</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left"/>
        <w:rPr>
          <w:sz w:val="20"/>
          <w:szCs w:val="20"/>
        </w:rPr>
      </w:pPr>
      <w:r w:rsidDel="00000000" w:rsidR="00000000" w:rsidRPr="00000000">
        <w:rPr>
          <w:i w:val="1"/>
          <w:sz w:val="20"/>
          <w:szCs w:val="20"/>
          <w:rtl w:val="0"/>
        </w:rPr>
        <w:t xml:space="preserve">Ejemplo de preguntas para adelantar una matriz DOFA</w:t>
      </w:r>
      <w:r w:rsidDel="00000000" w:rsidR="00000000" w:rsidRPr="00000000">
        <w:rPr>
          <w:rtl w:val="0"/>
        </w:rPr>
      </w:r>
    </w:p>
    <w:tbl>
      <w:tblPr>
        <w:tblStyle w:val="Table7"/>
        <w:tblW w:w="9082.0" w:type="dxa"/>
        <w:jc w:val="left"/>
        <w:tblInd w:w="0.0" w:type="dxa"/>
        <w:tblLayout w:type="fixed"/>
        <w:tblLook w:val="0400"/>
      </w:tblPr>
      <w:tblGrid>
        <w:gridCol w:w="4539"/>
        <w:gridCol w:w="4543"/>
        <w:tblGridChange w:id="0">
          <w:tblGrid>
            <w:gridCol w:w="4539"/>
            <w:gridCol w:w="4543"/>
          </w:tblGrid>
        </w:tblGridChange>
      </w:tblGrid>
      <w:tr>
        <w:trPr>
          <w:cantSplit w:val="0"/>
          <w:trHeight w:val="171" w:hRule="atLeast"/>
          <w:tblHeader w:val="0"/>
        </w:trPr>
        <w:tc>
          <w:tcPr>
            <w:gridSpan w:val="2"/>
            <w:tcBorders>
              <w:top w:color="000000" w:space="0" w:sz="8" w:val="single"/>
              <w:left w:color="000000" w:space="0" w:sz="8" w:val="single"/>
              <w:bottom w:color="000000" w:space="0" w:sz="8" w:val="single"/>
              <w:right w:color="000000" w:space="0" w:sz="8" w:val="single"/>
            </w:tcBorders>
            <w:shd w:fill="ffc000" w:val="clear"/>
            <w:tcMar>
              <w:top w:w="50.0" w:type="dxa"/>
              <w:left w:w="15.0" w:type="dxa"/>
              <w:bottom w:w="0.0" w:type="dxa"/>
              <w:right w:w="15.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Indagaciones  para Formular Análisis Interno</w:t>
            </w:r>
          </w:p>
        </w:tc>
      </w:tr>
      <w:tr>
        <w:trPr>
          <w:cantSplit w:val="0"/>
          <w:trHeight w:val="171"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50.0" w:type="dxa"/>
              <w:left w:w="15.0" w:type="dxa"/>
              <w:bottom w:w="0.0" w:type="dxa"/>
              <w:right w:w="15.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Fortalezas</w:t>
            </w:r>
          </w:p>
        </w:tc>
        <w:tc>
          <w:tcPr>
            <w:tcBorders>
              <w:top w:color="000000" w:space="0" w:sz="8" w:val="single"/>
              <w:left w:color="000000" w:space="0" w:sz="8" w:val="single"/>
              <w:bottom w:color="000000" w:space="0" w:sz="8" w:val="single"/>
              <w:right w:color="000000" w:space="0" w:sz="8" w:val="single"/>
            </w:tcBorders>
            <w:shd w:fill="ffc000" w:val="clear"/>
            <w:tcMar>
              <w:top w:w="50.0" w:type="dxa"/>
              <w:left w:w="15.0" w:type="dxa"/>
              <w:bottom w:w="0.0" w:type="dxa"/>
              <w:right w:w="15.0" w:type="dxa"/>
            </w:tcMar>
          </w:tcPr>
          <w:p w:rsidR="00000000" w:rsidDel="00000000" w:rsidP="00000000" w:rsidRDefault="00000000" w:rsidRPr="00000000" w14:paraId="000001FB">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Debilidades</w:t>
            </w:r>
          </w:p>
        </w:tc>
      </w:tr>
      <w:tr>
        <w:trPr>
          <w:cantSplit w:val="0"/>
          <w:trHeight w:val="1071"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4.0" w:type="dxa"/>
              <w:left w:w="15.0" w:type="dxa"/>
              <w:bottom w:w="0.0" w:type="dxa"/>
              <w:right w:w="15.0" w:type="dxa"/>
            </w:tcMar>
          </w:tcPr>
          <w:p w:rsidR="00000000" w:rsidDel="00000000" w:rsidP="00000000" w:rsidRDefault="00000000" w:rsidRPr="00000000" w14:paraId="000001FC">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¿Cuáles son los objetivos prioritarios que atiende, por los cuales se distingue el departamento como eficiente?</w:t>
            </w:r>
          </w:p>
          <w:p w:rsidR="00000000" w:rsidDel="00000000" w:rsidP="00000000" w:rsidRDefault="00000000" w:rsidRPr="00000000" w14:paraId="000001FD">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¿Cuáles son las ventajas de la administración de recursos humanos? </w:t>
            </w:r>
          </w:p>
          <w:p w:rsidR="00000000" w:rsidDel="00000000" w:rsidP="00000000" w:rsidRDefault="00000000" w:rsidRPr="00000000" w14:paraId="000001FE">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hacemos bien?</w:t>
            </w:r>
          </w:p>
          <w:p w:rsidR="00000000" w:rsidDel="00000000" w:rsidP="00000000" w:rsidRDefault="00000000" w:rsidRPr="00000000" w14:paraId="000001FF">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¿Contamos con software para liquidación de nómina?</w:t>
            </w:r>
          </w:p>
          <w:p w:rsidR="00000000" w:rsidDel="00000000" w:rsidP="00000000" w:rsidRDefault="00000000" w:rsidRPr="00000000" w14:paraId="00000200">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Cumplimiento en pagos</w:t>
            </w:r>
          </w:p>
          <w:p w:rsidR="00000000" w:rsidDel="00000000" w:rsidP="00000000" w:rsidRDefault="00000000" w:rsidRPr="00000000" w14:paraId="00000201">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Etc.</w:t>
            </w:r>
          </w:p>
          <w:p w:rsidR="00000000" w:rsidDel="00000000" w:rsidP="00000000" w:rsidRDefault="00000000" w:rsidRPr="00000000" w14:paraId="00000202">
            <w:pPr>
              <w:pBdr>
                <w:top w:space="0" w:sz="0" w:val="nil"/>
                <w:left w:space="0" w:sz="0" w:val="nil"/>
                <w:bottom w:space="0" w:sz="0" w:val="nil"/>
                <w:right w:space="0" w:sz="0" w:val="nil"/>
                <w:between w:space="0" w:sz="0" w:val="nil"/>
              </w:pBdr>
              <w:ind w:left="360" w:firstLine="0"/>
              <w:jc w:val="both"/>
              <w:rPr>
                <w:rFonts w:ascii="Arial" w:cs="Arial" w:eastAsia="Arial" w:hAnsi="Arial"/>
                <w:b w:val="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4.0" w:type="dxa"/>
              <w:left w:w="15.0" w:type="dxa"/>
              <w:bottom w:w="0.0" w:type="dxa"/>
              <w:right w:w="15.0" w:type="dxa"/>
            </w:tcMar>
          </w:tcPr>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se está haciendo mal, De que se quejan los funcionarios de la empresa?</w:t>
            </w:r>
          </w:p>
          <w:p w:rsidR="00000000" w:rsidDel="00000000" w:rsidP="00000000" w:rsidRDefault="00000000" w:rsidRPr="00000000" w14:paraId="00000204">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podría ser evitado?</w:t>
            </w:r>
          </w:p>
          <w:p w:rsidR="00000000" w:rsidDel="00000000" w:rsidP="00000000" w:rsidRDefault="00000000" w:rsidRPr="00000000" w14:paraId="00000205">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podría ser mejorado?  </w:t>
            </w:r>
          </w:p>
          <w:p w:rsidR="00000000" w:rsidDel="00000000" w:rsidP="00000000" w:rsidRDefault="00000000" w:rsidRPr="00000000" w14:paraId="00000206">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¿Por qué hay tanto ausentismo?</w:t>
            </w:r>
          </w:p>
          <w:p w:rsidR="00000000" w:rsidDel="00000000" w:rsidP="00000000" w:rsidRDefault="00000000" w:rsidRPr="00000000" w14:paraId="00000207">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 hay reclutamiento y selección de personal.</w:t>
            </w:r>
          </w:p>
          <w:p w:rsidR="00000000" w:rsidDel="00000000" w:rsidP="00000000" w:rsidRDefault="00000000" w:rsidRPr="00000000" w14:paraId="00000208">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Falta de evaluación y desarrollo del personal.</w:t>
            </w:r>
          </w:p>
          <w:p w:rsidR="00000000" w:rsidDel="00000000" w:rsidP="00000000" w:rsidRDefault="00000000" w:rsidRPr="00000000" w14:paraId="00000209">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Poca claridad en las funciones de los empleados.</w:t>
            </w:r>
          </w:p>
          <w:p w:rsidR="00000000" w:rsidDel="00000000" w:rsidP="00000000" w:rsidRDefault="00000000" w:rsidRPr="00000000" w14:paraId="0000020A">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Desconocimiento de las leyes laborales.</w:t>
            </w:r>
          </w:p>
          <w:p w:rsidR="00000000" w:rsidDel="00000000" w:rsidP="00000000" w:rsidRDefault="00000000" w:rsidRPr="00000000" w14:paraId="0000020B">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Reclutamiento y selección de personal deficiente.</w:t>
            </w:r>
          </w:p>
        </w:tc>
      </w:tr>
      <w:tr>
        <w:trPr>
          <w:cantSplit w:val="0"/>
          <w:trHeight w:val="186" w:hRule="atLeast"/>
          <w:tblHeader w:val="0"/>
        </w:trPr>
        <w:tc>
          <w:tcPr>
            <w:gridSpan w:val="2"/>
            <w:tcBorders>
              <w:top w:color="000000" w:space="0" w:sz="8" w:val="single"/>
              <w:left w:color="000000" w:space="0" w:sz="8" w:val="single"/>
              <w:bottom w:color="000000" w:space="0" w:sz="8" w:val="single"/>
              <w:right w:color="000000" w:space="0" w:sz="8" w:val="single"/>
            </w:tcBorders>
            <w:shd w:fill="ffc000" w:val="clear"/>
            <w:tcMar>
              <w:top w:w="80.0" w:type="dxa"/>
              <w:left w:w="15.0" w:type="dxa"/>
              <w:bottom w:w="0.0" w:type="dxa"/>
              <w:right w:w="15.0" w:type="dxa"/>
            </w:tcMar>
          </w:tcPr>
          <w:p w:rsidR="00000000" w:rsidDel="00000000" w:rsidP="00000000" w:rsidRDefault="00000000" w:rsidRPr="00000000" w14:paraId="0000020C">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Indagaciones para Formular Análisis Externo</w:t>
            </w:r>
          </w:p>
        </w:tc>
      </w:tr>
      <w:tr>
        <w:trPr>
          <w:cantSplit w:val="0"/>
          <w:trHeight w:val="171"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50.0" w:type="dxa"/>
              <w:left w:w="15.0" w:type="dxa"/>
              <w:bottom w:w="0.0" w:type="dxa"/>
              <w:right w:w="15.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Oportunidades</w:t>
            </w:r>
          </w:p>
        </w:tc>
        <w:tc>
          <w:tcPr>
            <w:tcBorders>
              <w:top w:color="000000" w:space="0" w:sz="8" w:val="single"/>
              <w:left w:color="000000" w:space="0" w:sz="8" w:val="single"/>
              <w:bottom w:color="000000" w:space="0" w:sz="8" w:val="single"/>
              <w:right w:color="000000" w:space="0" w:sz="8" w:val="single"/>
            </w:tcBorders>
            <w:shd w:fill="ffc000" w:val="clear"/>
            <w:tcMar>
              <w:top w:w="50.0" w:type="dxa"/>
              <w:left w:w="15.0" w:type="dxa"/>
              <w:bottom w:w="0.0" w:type="dxa"/>
              <w:right w:w="15.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Amenazas</w:t>
            </w:r>
          </w:p>
        </w:tc>
      </w:tr>
      <w:tr>
        <w:trPr>
          <w:cantSplit w:val="0"/>
          <w:trHeight w:val="2201"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5.0" w:type="dxa"/>
              <w:bottom w:w="0.0" w:type="dxa"/>
              <w:right w:w="15.0" w:type="dxa"/>
            </w:tcMar>
          </w:tcPr>
          <w:p w:rsidR="00000000" w:rsidDel="00000000" w:rsidP="00000000" w:rsidRDefault="00000000" w:rsidRPr="00000000" w14:paraId="00000211">
            <w:pPr>
              <w:numPr>
                <w:ilvl w:val="0"/>
                <w:numId w:val="14"/>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¿Cuáles son las tendencias interesantes en manejo de recursos humanos?</w:t>
            </w:r>
          </w:p>
          <w:p w:rsidR="00000000" w:rsidDel="00000000" w:rsidP="00000000" w:rsidRDefault="00000000" w:rsidRPr="00000000" w14:paraId="00000212">
            <w:pPr>
              <w:numPr>
                <w:ilvl w:val="0"/>
                <w:numId w:val="14"/>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¿Se están dando las buenas oportunidades para la contratación? </w:t>
            </w:r>
          </w:p>
          <w:p w:rsidR="00000000" w:rsidDel="00000000" w:rsidP="00000000" w:rsidRDefault="00000000" w:rsidRPr="00000000" w14:paraId="00000213">
            <w:pPr>
              <w:numPr>
                <w:ilvl w:val="0"/>
                <w:numId w:val="2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¿Hay oportunidades de capacitación al sector agro, para mitigar riesgos en el sector? </w:t>
            </w:r>
          </w:p>
          <w:p w:rsidR="00000000" w:rsidDel="00000000" w:rsidP="00000000" w:rsidRDefault="00000000" w:rsidRPr="00000000" w14:paraId="00000214">
            <w:pPr>
              <w:numPr>
                <w:ilvl w:val="0"/>
                <w:numId w:val="22"/>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Cambios en políticas locales, nacionales y regionales relacionadas  con mi sector.</w:t>
            </w:r>
          </w:p>
          <w:p w:rsidR="00000000" w:rsidDel="00000000" w:rsidP="00000000" w:rsidRDefault="00000000" w:rsidRPr="00000000" w14:paraId="00000215">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Etc.</w:t>
            </w:r>
          </w:p>
        </w:tc>
        <w:tc>
          <w:tcPr>
            <w:tcBorders>
              <w:top w:color="000000" w:space="0" w:sz="8" w:val="single"/>
              <w:left w:color="000000" w:space="0" w:sz="8" w:val="single"/>
              <w:bottom w:color="000000" w:space="0" w:sz="8" w:val="single"/>
              <w:right w:color="000000" w:space="0" w:sz="8" w:val="single"/>
            </w:tcBorders>
            <w:shd w:fill="auto" w:val="clear"/>
            <w:tcMar>
              <w:top w:w="30.0" w:type="dxa"/>
              <w:left w:w="15.0" w:type="dxa"/>
              <w:bottom w:w="0.0" w:type="dxa"/>
              <w:right w:w="15.0" w:type="dxa"/>
            </w:tcMar>
          </w:tcPr>
          <w:p w:rsidR="00000000" w:rsidDel="00000000" w:rsidP="00000000" w:rsidRDefault="00000000" w:rsidRPr="00000000" w14:paraId="00000216">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 qué obstáculos se enfrenta la empresa si  no controla? </w:t>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¿El cambio normativo afecta los costos de la empresa?</w:t>
            </w:r>
          </w:p>
          <w:p w:rsidR="00000000" w:rsidDel="00000000" w:rsidP="00000000" w:rsidRDefault="00000000" w:rsidRPr="00000000" w14:paraId="00000218">
            <w:pPr>
              <w:numPr>
                <w:ilvl w:val="0"/>
                <w:numId w:val="21"/>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está haciendo mi competencia que los clientes y empleados están buscándola?</w:t>
            </w:r>
          </w:p>
          <w:p w:rsidR="00000000" w:rsidDel="00000000" w:rsidP="00000000" w:rsidRDefault="00000000" w:rsidRPr="00000000" w14:paraId="00000219">
            <w:pPr>
              <w:numPr>
                <w:ilvl w:val="0"/>
                <w:numId w:val="16"/>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¿Las especificaciones sobre el trabajo a realizar y los productos y servicios a conseguir cambian continuamente?</w:t>
            </w:r>
          </w:p>
          <w:p w:rsidR="00000000" w:rsidDel="00000000" w:rsidP="00000000" w:rsidRDefault="00000000" w:rsidRPr="00000000" w14:paraId="0000021A">
            <w:pPr>
              <w:numPr>
                <w:ilvl w:val="0"/>
                <w:numId w:val="20"/>
              </w:numPr>
              <w:pBdr>
                <w:top w:space="0" w:sz="0" w:val="nil"/>
                <w:left w:space="0" w:sz="0" w:val="nil"/>
                <w:bottom w:space="0" w:sz="0" w:val="nil"/>
                <w:right w:space="0" w:sz="0" w:val="nil"/>
                <w:between w:space="0" w:sz="0" w:val="nil"/>
              </w:pBdr>
              <w:ind w:left="720" w:hanging="360"/>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Etc.</w:t>
            </w:r>
          </w:p>
        </w:tc>
      </w:tr>
    </w:tbl>
    <w:p w:rsidR="00000000" w:rsidDel="00000000" w:rsidP="00000000" w:rsidRDefault="00000000" w:rsidRPr="00000000" w14:paraId="0000021B">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partir de las oportunidades y amenazas, fortalezas y debilidades identificadas, el equipo de recursos humanos y la dirección de la empresa deberán, establecer las iniciativas estratégicas y de plan de acción, relacionando las oportunidades vs fortalezas, las oportunidades vs debilidades, las fortalezas vs amenazas y las fortalezas y las debilidades y amenazas, de tal manera que se conciban las iniciativas de mejora y plan de acción.</w:t>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992.1259842519685" w:firstLine="0"/>
        <w:jc w:val="left"/>
        <w:rPr>
          <w:b w:val="1"/>
          <w:color w:val="000000"/>
          <w:sz w:val="20"/>
          <w:szCs w:val="20"/>
        </w:rPr>
      </w:pPr>
      <w:r w:rsidDel="00000000" w:rsidR="00000000" w:rsidRPr="00000000">
        <w:rPr>
          <w:b w:val="1"/>
          <w:color w:val="000000"/>
          <w:sz w:val="20"/>
          <w:szCs w:val="20"/>
          <w:rtl w:val="0"/>
        </w:rPr>
        <w:t xml:space="preserve">Tabla</w:t>
      </w:r>
      <w:r w:rsidDel="00000000" w:rsidR="00000000" w:rsidRPr="00000000">
        <w:rPr>
          <w:b w:val="1"/>
          <w:sz w:val="20"/>
          <w:szCs w:val="20"/>
          <w:rtl w:val="0"/>
        </w:rPr>
        <w:t xml:space="preserve"> 6</w:t>
      </w:r>
      <w:r w:rsidDel="00000000" w:rsidR="00000000" w:rsidRPr="00000000">
        <w:rPr>
          <w:b w:val="1"/>
          <w:color w:val="000000"/>
          <w:sz w:val="20"/>
          <w:szCs w:val="20"/>
          <w:rtl w:val="0"/>
        </w:rPr>
        <w:t xml:space="preserve"> </w:t>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992.1259842519685" w:firstLine="0"/>
        <w:jc w:val="left"/>
        <w:rPr>
          <w:i w:val="1"/>
          <w:color w:val="000000"/>
          <w:sz w:val="20"/>
          <w:szCs w:val="20"/>
        </w:rPr>
      </w:pPr>
      <w:r w:rsidDel="00000000" w:rsidR="00000000" w:rsidRPr="00000000">
        <w:rPr>
          <w:i w:val="1"/>
          <w:color w:val="000000"/>
          <w:sz w:val="20"/>
          <w:szCs w:val="20"/>
          <w:rtl w:val="0"/>
        </w:rPr>
        <w:t xml:space="preserve">Estructura de la Matriz DOFA para formulación de iniciativas estratégicas y de plan de acción</w:t>
      </w:r>
    </w:p>
    <w:tbl>
      <w:tblPr>
        <w:tblStyle w:val="Table8"/>
        <w:tblW w:w="747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3"/>
        <w:gridCol w:w="1266"/>
        <w:gridCol w:w="2584"/>
        <w:gridCol w:w="2480"/>
        <w:tblGridChange w:id="0">
          <w:tblGrid>
            <w:gridCol w:w="1143"/>
            <w:gridCol w:w="1266"/>
            <w:gridCol w:w="2584"/>
            <w:gridCol w:w="2480"/>
          </w:tblGrid>
        </w:tblGridChange>
      </w:tblGrid>
      <w:tr>
        <w:trPr>
          <w:cantSplit w:val="0"/>
          <w:trHeight w:val="713" w:hRule="atLeast"/>
          <w:tblHeader w:val="0"/>
        </w:trPr>
        <w:tc>
          <w:tcPr>
            <w:gridSpan w:val="2"/>
            <w:vMerge w:val="restart"/>
            <w:tcBorders>
              <w:top w:color="000000" w:space="0" w:sz="0" w:val="nil"/>
              <w:left w:color="000000" w:space="0" w:sz="0" w:val="nil"/>
            </w:tcBorders>
            <w:vAlign w:val="center"/>
          </w:tcPr>
          <w:p w:rsidR="00000000" w:rsidDel="00000000" w:rsidP="00000000" w:rsidRDefault="00000000" w:rsidRPr="00000000" w14:paraId="00000221">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Matriz DOFA</w:t>
            </w:r>
          </w:p>
        </w:tc>
        <w:tc>
          <w:tcPr>
            <w:gridSpan w:val="2"/>
            <w:shd w:fill="ffc000" w:val="clear"/>
            <w:vAlign w:val="center"/>
          </w:tcPr>
          <w:p w:rsidR="00000000" w:rsidDel="00000000" w:rsidP="00000000" w:rsidRDefault="00000000" w:rsidRPr="00000000" w14:paraId="00000223">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Factores Endógenos</w:t>
            </w:r>
          </w:p>
        </w:tc>
      </w:tr>
      <w:tr>
        <w:trPr>
          <w:cantSplit w:val="0"/>
          <w:trHeight w:val="713" w:hRule="atLeast"/>
          <w:tblHeader w:val="0"/>
        </w:trPr>
        <w:tc>
          <w:tcPr>
            <w:gridSpan w:val="2"/>
            <w:vMerge w:val="continue"/>
            <w:tcBorders>
              <w:top w:color="000000" w:space="0" w:sz="0" w:val="nil"/>
              <w:left w:color="000000" w:space="0" w:sz="0" w:val="nil"/>
            </w:tcBorders>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ffc000" w:val="clear"/>
            <w:vAlign w:val="center"/>
          </w:tcPr>
          <w:p w:rsidR="00000000" w:rsidDel="00000000" w:rsidP="00000000" w:rsidRDefault="00000000" w:rsidRPr="00000000" w14:paraId="00000227">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Fortalezas</w:t>
            </w:r>
          </w:p>
          <w:p w:rsidR="00000000" w:rsidDel="00000000" w:rsidP="00000000" w:rsidRDefault="00000000" w:rsidRPr="00000000" w14:paraId="00000228">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p w:rsidR="00000000" w:rsidDel="00000000" w:rsidP="00000000" w:rsidRDefault="00000000" w:rsidRPr="00000000" w14:paraId="00000229">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p w:rsidR="00000000" w:rsidDel="00000000" w:rsidP="00000000" w:rsidRDefault="00000000" w:rsidRPr="00000000" w14:paraId="0000022A">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p w:rsidR="00000000" w:rsidDel="00000000" w:rsidP="00000000" w:rsidRDefault="00000000" w:rsidRPr="00000000" w14:paraId="0000022B">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w:t>
            </w:r>
          </w:p>
          <w:p w:rsidR="00000000" w:rsidDel="00000000" w:rsidP="00000000" w:rsidRDefault="00000000" w:rsidRPr="00000000" w14:paraId="0000022C">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w:t>
            </w:r>
          </w:p>
        </w:tc>
        <w:tc>
          <w:tcPr>
            <w:shd w:fill="ffc000" w:val="clear"/>
            <w:vAlign w:val="center"/>
          </w:tcPr>
          <w:p w:rsidR="00000000" w:rsidDel="00000000" w:rsidP="00000000" w:rsidRDefault="00000000" w:rsidRPr="00000000" w14:paraId="0000022D">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Debilidades</w:t>
            </w:r>
          </w:p>
          <w:p w:rsidR="00000000" w:rsidDel="00000000" w:rsidP="00000000" w:rsidRDefault="00000000" w:rsidRPr="00000000" w14:paraId="0000022E">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p w:rsidR="00000000" w:rsidDel="00000000" w:rsidP="00000000" w:rsidRDefault="00000000" w:rsidRPr="00000000" w14:paraId="0000022F">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p w:rsidR="00000000" w:rsidDel="00000000" w:rsidP="00000000" w:rsidRDefault="00000000" w:rsidRPr="00000000" w14:paraId="00000230">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p w:rsidR="00000000" w:rsidDel="00000000" w:rsidP="00000000" w:rsidRDefault="00000000" w:rsidRPr="00000000" w14:paraId="00000231">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w:t>
            </w:r>
          </w:p>
          <w:p w:rsidR="00000000" w:rsidDel="00000000" w:rsidP="00000000" w:rsidRDefault="00000000" w:rsidRPr="00000000" w14:paraId="00000232">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w:t>
            </w:r>
          </w:p>
        </w:tc>
      </w:tr>
      <w:tr>
        <w:trPr>
          <w:cantSplit w:val="0"/>
          <w:trHeight w:val="1126" w:hRule="atLeast"/>
          <w:tblHeader w:val="0"/>
        </w:trPr>
        <w:tc>
          <w:tcPr>
            <w:vMerge w:val="restart"/>
            <w:shd w:fill="ffc000" w:val="clear"/>
            <w:vAlign w:val="center"/>
          </w:tcPr>
          <w:p w:rsidR="00000000" w:rsidDel="00000000" w:rsidP="00000000" w:rsidRDefault="00000000" w:rsidRPr="00000000" w14:paraId="00000233">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Factores Exógenos</w:t>
            </w:r>
          </w:p>
        </w:tc>
        <w:tc>
          <w:tcPr>
            <w:shd w:fill="ffc000" w:val="clear"/>
            <w:vAlign w:val="center"/>
          </w:tcPr>
          <w:p w:rsidR="00000000" w:rsidDel="00000000" w:rsidP="00000000" w:rsidRDefault="00000000" w:rsidRPr="00000000" w14:paraId="00000234">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Oportunidades</w:t>
            </w:r>
          </w:p>
          <w:p w:rsidR="00000000" w:rsidDel="00000000" w:rsidP="00000000" w:rsidRDefault="00000000" w:rsidRPr="00000000" w14:paraId="00000235">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p w:rsidR="00000000" w:rsidDel="00000000" w:rsidP="00000000" w:rsidRDefault="00000000" w:rsidRPr="00000000" w14:paraId="00000236">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p w:rsidR="00000000" w:rsidDel="00000000" w:rsidP="00000000" w:rsidRDefault="00000000" w:rsidRPr="00000000" w14:paraId="00000237">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p w:rsidR="00000000" w:rsidDel="00000000" w:rsidP="00000000" w:rsidRDefault="00000000" w:rsidRPr="00000000" w14:paraId="00000238">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w:t>
            </w:r>
          </w:p>
          <w:p w:rsidR="00000000" w:rsidDel="00000000" w:rsidP="00000000" w:rsidRDefault="00000000" w:rsidRPr="00000000" w14:paraId="00000239">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w:t>
            </w:r>
          </w:p>
        </w:tc>
        <w:tc>
          <w:tcPr>
            <w:vAlign w:val="center"/>
          </w:tcPr>
          <w:p w:rsidR="00000000" w:rsidDel="00000000" w:rsidP="00000000" w:rsidRDefault="00000000" w:rsidRPr="00000000" w14:paraId="0000023A">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Iniciativas estratégicas y de plan de acción</w:t>
            </w:r>
          </w:p>
          <w:p w:rsidR="00000000" w:rsidDel="00000000" w:rsidP="00000000" w:rsidRDefault="00000000" w:rsidRPr="00000000" w14:paraId="0000023B">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w:t>
            </w:r>
          </w:p>
        </w:tc>
        <w:tc>
          <w:tcPr>
            <w:vAlign w:val="center"/>
          </w:tcPr>
          <w:p w:rsidR="00000000" w:rsidDel="00000000" w:rsidP="00000000" w:rsidRDefault="00000000" w:rsidRPr="00000000" w14:paraId="0000023C">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Iniciativas estratégicas y de plan de acción</w:t>
            </w:r>
          </w:p>
          <w:p w:rsidR="00000000" w:rsidDel="00000000" w:rsidP="00000000" w:rsidRDefault="00000000" w:rsidRPr="00000000" w14:paraId="0000023D">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DO</w:t>
            </w:r>
          </w:p>
        </w:tc>
      </w:tr>
      <w:tr>
        <w:trPr>
          <w:cantSplit w:val="0"/>
          <w:trHeight w:val="1126" w:hRule="atLeast"/>
          <w:tblHeader w:val="0"/>
        </w:trPr>
        <w:tc>
          <w:tcPr>
            <w:vMerge w:val="continue"/>
            <w:shd w:fill="ffc000" w:val="cle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shd w:fill="ffc000" w:val="clear"/>
            <w:vAlign w:val="center"/>
          </w:tcPr>
          <w:p w:rsidR="00000000" w:rsidDel="00000000" w:rsidP="00000000" w:rsidRDefault="00000000" w:rsidRPr="00000000" w14:paraId="0000023F">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Amenazas</w:t>
            </w:r>
          </w:p>
          <w:p w:rsidR="00000000" w:rsidDel="00000000" w:rsidP="00000000" w:rsidRDefault="00000000" w:rsidRPr="00000000" w14:paraId="00000240">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p w:rsidR="00000000" w:rsidDel="00000000" w:rsidP="00000000" w:rsidRDefault="00000000" w:rsidRPr="00000000" w14:paraId="00000241">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p w:rsidR="00000000" w:rsidDel="00000000" w:rsidP="00000000" w:rsidRDefault="00000000" w:rsidRPr="00000000" w14:paraId="00000242">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p w:rsidR="00000000" w:rsidDel="00000000" w:rsidP="00000000" w:rsidRDefault="00000000" w:rsidRPr="00000000" w14:paraId="00000243">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w:t>
            </w:r>
          </w:p>
          <w:p w:rsidR="00000000" w:rsidDel="00000000" w:rsidP="00000000" w:rsidRDefault="00000000" w:rsidRPr="00000000" w14:paraId="00000244">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w:t>
            </w:r>
          </w:p>
        </w:tc>
        <w:tc>
          <w:tcPr>
            <w:vAlign w:val="center"/>
          </w:tcPr>
          <w:p w:rsidR="00000000" w:rsidDel="00000000" w:rsidP="00000000" w:rsidRDefault="00000000" w:rsidRPr="00000000" w14:paraId="00000245">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Iniciativas estratégicas y de plan de acción</w:t>
            </w:r>
          </w:p>
          <w:p w:rsidR="00000000" w:rsidDel="00000000" w:rsidP="00000000" w:rsidRDefault="00000000" w:rsidRPr="00000000" w14:paraId="0000024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w:t>
            </w:r>
          </w:p>
        </w:tc>
        <w:tc>
          <w:tcPr>
            <w:vAlign w:val="center"/>
          </w:tcPr>
          <w:p w:rsidR="00000000" w:rsidDel="00000000" w:rsidP="00000000" w:rsidRDefault="00000000" w:rsidRPr="00000000" w14:paraId="00000247">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Iniciativas estratégicas y de plan de acción</w:t>
            </w:r>
          </w:p>
          <w:p w:rsidR="00000000" w:rsidDel="00000000" w:rsidP="00000000" w:rsidRDefault="00000000" w:rsidRPr="00000000" w14:paraId="00000248">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w:t>
            </w:r>
          </w:p>
        </w:tc>
      </w:tr>
    </w:tbl>
    <w:p w:rsidR="00000000" w:rsidDel="00000000" w:rsidP="00000000" w:rsidRDefault="00000000" w:rsidRPr="00000000" w14:paraId="0000024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Entre las principales iniciativas estratégicas y de mejora que se deben implementar por parte del departamento de recursos humanos esta:</w:t>
      </w:r>
    </w:p>
    <w:p w:rsidR="00000000" w:rsidDel="00000000" w:rsidP="00000000" w:rsidRDefault="00000000" w:rsidRPr="00000000" w14:paraId="0000024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6120765" cy="1231900"/>
            <wp:effectExtent b="0" l="0" r="0" t="0"/>
            <wp:docPr id="809"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12076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ind w:left="0" w:firstLine="0"/>
        <w:rPr>
          <w:color w:val="000000"/>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Diagrama de Causa - Efecto</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una herramienta para identificar de manera estructurada las causas de un problema o efecto evidenciado a partir de un esquema gráfico que se asemeja a una espina de pescado que es como también se denomina a esta herramienta.</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técnica de utilización refiere a identificar las causas principales de un problema o efecto negativo en la empresa, posteriormente identificar las subcausas o variables de causas relacionadas con las principales que estén contribuyendo con el problema, y que son de carácter secundario e inclusive pueden ser de carácter terciario como en el caso de proveedores, que infieren en la disponibilidad de materiales de materias primas, insumos o suministros, y dentro de este problema, que estos proveedores están concentrados, o que los materiales de los proveedores solo se consiguen en ciertas cantidades no disponibles para la empresa. Es muy versátil para analizar y resolver problemas complicados, pues permite un análisis desde los factores operativos más relevantes de la empresa.</w:t>
      </w:r>
    </w:p>
    <w:p w:rsidR="00000000" w:rsidDel="00000000" w:rsidP="00000000" w:rsidRDefault="00000000" w:rsidRPr="00000000" w14:paraId="0000025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 </w:t>
      </w:r>
    </w:p>
    <w:p w:rsidR="00000000" w:rsidDel="00000000" w:rsidP="00000000" w:rsidRDefault="00000000" w:rsidRPr="00000000" w14:paraId="0000025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1275.5905511811022" w:firstLine="0"/>
        <w:jc w:val="left"/>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259">
      <w:pPr>
        <w:pBdr>
          <w:top w:space="0" w:sz="0" w:val="nil"/>
          <w:left w:space="0" w:sz="0" w:val="nil"/>
          <w:bottom w:space="0" w:sz="0" w:val="nil"/>
          <w:right w:space="0" w:sz="0" w:val="nil"/>
          <w:between w:space="0" w:sz="0" w:val="nil"/>
        </w:pBdr>
        <w:ind w:left="1275.5905511811022" w:firstLine="0"/>
        <w:jc w:val="left"/>
        <w:rPr>
          <w:i w:val="1"/>
          <w:sz w:val="20"/>
          <w:szCs w:val="20"/>
        </w:rPr>
      </w:pPr>
      <w:r w:rsidDel="00000000" w:rsidR="00000000" w:rsidRPr="00000000">
        <w:rPr>
          <w:i w:val="1"/>
          <w:sz w:val="20"/>
          <w:szCs w:val="20"/>
          <w:rtl w:val="0"/>
        </w:rPr>
        <w:t xml:space="preserve">Esquema de Diagrama causa efecto</w:t>
      </w:r>
    </w:p>
    <w:p w:rsidR="00000000" w:rsidDel="00000000" w:rsidP="00000000" w:rsidRDefault="00000000" w:rsidRPr="00000000" w14:paraId="0000025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38100</wp:posOffset>
                </wp:positionV>
                <wp:extent cx="5390515" cy="2448560"/>
                <wp:effectExtent b="0" l="0" r="0" t="0"/>
                <wp:wrapNone/>
                <wp:docPr id="756" name=""/>
                <a:graphic>
                  <a:graphicData uri="http://schemas.microsoft.com/office/word/2010/wordprocessingGroup">
                    <wpg:wgp>
                      <wpg:cNvGrpSpPr/>
                      <wpg:grpSpPr>
                        <a:xfrm>
                          <a:off x="2650743" y="2555720"/>
                          <a:ext cx="5390515" cy="2448560"/>
                          <a:chOff x="2650743" y="2555720"/>
                          <a:chExt cx="5390515" cy="2448560"/>
                        </a:xfrm>
                      </wpg:grpSpPr>
                      <wpg:grpSp>
                        <wpg:cNvGrpSpPr/>
                        <wpg:grpSpPr>
                          <a:xfrm>
                            <a:off x="2650743" y="2555720"/>
                            <a:ext cx="5390515" cy="2448560"/>
                            <a:chOff x="2650743" y="2555720"/>
                            <a:chExt cx="5390515" cy="2448560"/>
                          </a:xfrm>
                        </wpg:grpSpPr>
                        <wps:wsp>
                          <wps:cNvSpPr/>
                          <wps:cNvPr id="4" name="Shape 4"/>
                          <wps:spPr>
                            <a:xfrm>
                              <a:off x="2650743" y="2555720"/>
                              <a:ext cx="5390500" cy="244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0743" y="2555720"/>
                              <a:ext cx="5390515" cy="2448560"/>
                              <a:chOff x="2650743" y="2555720"/>
                              <a:chExt cx="5390515" cy="2448560"/>
                            </a:xfrm>
                          </wpg:grpSpPr>
                          <wps:wsp>
                            <wps:cNvSpPr/>
                            <wps:cNvPr id="6" name="Shape 6"/>
                            <wps:spPr>
                              <a:xfrm>
                                <a:off x="2650743" y="2555720"/>
                                <a:ext cx="5390500" cy="244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0743" y="2555720"/>
                                <a:ext cx="5390515" cy="2448560"/>
                                <a:chOff x="2650743" y="2555720"/>
                                <a:chExt cx="5390515" cy="2448560"/>
                              </a:xfrm>
                            </wpg:grpSpPr>
                            <wps:wsp>
                              <wps:cNvSpPr/>
                              <wps:cNvPr id="8" name="Shape 8"/>
                              <wps:spPr>
                                <a:xfrm>
                                  <a:off x="2650743" y="2555720"/>
                                  <a:ext cx="5390500" cy="244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0743" y="2555720"/>
                                  <a:ext cx="5390515" cy="2448560"/>
                                  <a:chOff x="2650743" y="2555720"/>
                                  <a:chExt cx="5390515" cy="2448560"/>
                                </a:xfrm>
                              </wpg:grpSpPr>
                              <wps:wsp>
                                <wps:cNvSpPr/>
                                <wps:cNvPr id="10" name="Shape 10"/>
                                <wps:spPr>
                                  <a:xfrm>
                                    <a:off x="2650743" y="2555720"/>
                                    <a:ext cx="5390500" cy="244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0743" y="2555720"/>
                                    <a:ext cx="5390515" cy="2448560"/>
                                    <a:chOff x="0" y="0"/>
                                    <a:chExt cx="5390515" cy="2448560"/>
                                  </a:xfrm>
                                </wpg:grpSpPr>
                                <wps:wsp>
                                  <wps:cNvSpPr/>
                                  <wps:cNvPr id="12" name="Shape 12"/>
                                  <wps:spPr>
                                    <a:xfrm>
                                      <a:off x="0" y="0"/>
                                      <a:ext cx="5390500" cy="244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390515" cy="2448560"/>
                                      <a:chOff x="0" y="0"/>
                                      <a:chExt cx="5390780" cy="2448560"/>
                                    </a:xfrm>
                                  </wpg:grpSpPr>
                                  <wps:wsp>
                                    <wps:cNvSpPr/>
                                    <wps:cNvPr id="14" name="Shape 14"/>
                                    <wps:spPr>
                                      <a:xfrm>
                                        <a:off x="1971798" y="573207"/>
                                        <a:ext cx="1006523" cy="504189"/>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Tasas de interés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Legislación</w:t>
                                          </w:r>
                                        </w:p>
                                      </w:txbxContent>
                                    </wps:txbx>
                                    <wps:bodyPr anchorCtr="0" anchor="t" bIns="45700" lIns="91425" spcFirstLastPara="1" rIns="91425" wrap="square" tIns="45700">
                                      <a:noAutofit/>
                                    </wps:bodyPr>
                                  </wps:wsp>
                                  <wps:wsp>
                                    <wps:cNvSpPr/>
                                    <wps:cNvPr id="15" name="Shape 15"/>
                                    <wps:spPr>
                                      <a:xfrm>
                                        <a:off x="2906973" y="1310186"/>
                                        <a:ext cx="866140" cy="23495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Mejoramiento</w:t>
                                          </w:r>
                                        </w:p>
                                      </w:txbxContent>
                                    </wps:txbx>
                                    <wps:bodyPr anchorCtr="0" anchor="t" bIns="45700" lIns="91425" spcFirstLastPara="1" rIns="91425" wrap="square" tIns="45700">
                                      <a:noAutofit/>
                                    </wps:bodyPr>
                                  </wps:wsp>
                                  <wps:wsp>
                                    <wps:cNvSpPr/>
                                    <wps:cNvPr id="16" name="Shape 16"/>
                                    <wps:spPr>
                                      <a:xfrm>
                                        <a:off x="2449773" y="1712795"/>
                                        <a:ext cx="934720" cy="23495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Estandarización</w:t>
                                          </w:r>
                                        </w:p>
                                      </w:txbxContent>
                                    </wps:txbx>
                                    <wps:bodyPr anchorCtr="0" anchor="t" bIns="45700" lIns="91425" spcFirstLastPara="1" rIns="91425" wrap="square" tIns="45700">
                                      <a:noAutofit/>
                                    </wps:bodyPr>
                                  </wps:wsp>
                                  <wps:wsp>
                                    <wps:cNvSpPr/>
                                    <wps:cNvPr id="17" name="Shape 17"/>
                                    <wps:spPr>
                                      <a:xfrm>
                                        <a:off x="1726442" y="1419368"/>
                                        <a:ext cx="798195" cy="503555"/>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Falta de registros de mediciones</w:t>
                                          </w:r>
                                        </w:p>
                                      </w:txbxContent>
                                    </wps:txbx>
                                    <wps:bodyPr anchorCtr="0" anchor="t" bIns="45700" lIns="91425" spcFirstLastPara="1" rIns="91425" wrap="square" tIns="45700">
                                      <a:noAutofit/>
                                    </wps:bodyPr>
                                  </wps:wsp>
                                  <wps:wsp>
                                    <wps:cNvSpPr/>
                                    <wps:cNvPr id="18" name="Shape 18"/>
                                    <wps:spPr>
                                      <a:xfrm>
                                        <a:off x="900752" y="443553"/>
                                        <a:ext cx="866140" cy="23495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Mantenimiento</w:t>
                                          </w:r>
                                        </w:p>
                                      </w:txbxContent>
                                    </wps:txbx>
                                    <wps:bodyPr anchorCtr="0" anchor="t" bIns="45700" lIns="91425" spcFirstLastPara="1" rIns="91425" wrap="square" tIns="45700">
                                      <a:noAutofit/>
                                    </wps:bodyPr>
                                  </wps:wsp>
                                  <wpg:grpSp>
                                    <wpg:cNvGrpSpPr/>
                                    <wpg:grpSpPr>
                                      <a:xfrm>
                                        <a:off x="150125" y="0"/>
                                        <a:ext cx="5240655" cy="2448560"/>
                                        <a:chOff x="0" y="0"/>
                                        <a:chExt cx="6048294" cy="3076575"/>
                                      </a:xfrm>
                                    </wpg:grpSpPr>
                                    <wps:wsp>
                                      <wps:cNvCnPr/>
                                      <wps:spPr>
                                        <a:xfrm>
                                          <a:off x="533400" y="1562100"/>
                                          <a:ext cx="4371975" cy="9525"/>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23875" y="485775"/>
                                          <a:ext cx="1200150" cy="1057275"/>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609725" y="485775"/>
                                          <a:ext cx="1200150" cy="1057275"/>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743200" y="476250"/>
                                          <a:ext cx="1200150" cy="1057275"/>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952500" y="1581150"/>
                                          <a:ext cx="1171575" cy="1047750"/>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3343275" y="1581150"/>
                                          <a:ext cx="1171575" cy="1047750"/>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2162175" y="1571625"/>
                                          <a:ext cx="1171575" cy="1047750"/>
                                        </a:xfrm>
                                        <a:prstGeom prst="straightConnector1">
                                          <a:avLst/>
                                        </a:prstGeom>
                                        <a:noFill/>
                                        <a:ln cap="flat" cmpd="sng" w="38100">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SpPr/>
                                      <wps:cNvPr id="27" name="Shape 27"/>
                                      <wps:spPr>
                                        <a:xfrm>
                                          <a:off x="0" y="9525"/>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Trabajo obra</w:t>
                                            </w:r>
                                          </w:p>
                                        </w:txbxContent>
                                      </wps:txbx>
                                      <wps:bodyPr anchorCtr="0" anchor="t" bIns="45700" lIns="91425" spcFirstLastPara="1" rIns="91425" wrap="square" tIns="45700">
                                        <a:noAutofit/>
                                      </wps:bodyPr>
                                    </wps:wsp>
                                    <wps:wsp>
                                      <wps:cNvSpPr/>
                                      <wps:cNvPr id="28" name="Shape 28"/>
                                      <wps:spPr>
                                        <a:xfrm>
                                          <a:off x="1200150" y="0"/>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Maquinaria</w:t>
                                            </w:r>
                                          </w:p>
                                        </w:txbxContent>
                                      </wps:txbx>
                                      <wps:bodyPr anchorCtr="0" anchor="t" bIns="45700" lIns="91425" spcFirstLastPara="1" rIns="91425" wrap="square" tIns="45700">
                                        <a:noAutofit/>
                                      </wps:bodyPr>
                                    </wps:wsp>
                                    <wps:wsp>
                                      <wps:cNvSpPr/>
                                      <wps:cNvPr id="29" name="Shape 29"/>
                                      <wps:spPr>
                                        <a:xfrm>
                                          <a:off x="2390775" y="9525"/>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Entorno</w:t>
                                            </w:r>
                                          </w:p>
                                        </w:txbxContent>
                                      </wps:txbx>
                                      <wps:bodyPr anchorCtr="0" anchor="t" bIns="45700" lIns="91425" spcFirstLastPara="1" rIns="91425" wrap="square" tIns="45700">
                                        <a:noAutofit/>
                                      </wps:bodyPr>
                                    </wps:wsp>
                                    <wps:wsp>
                                      <wps:cNvSpPr/>
                                      <wps:cNvPr id="30" name="Shape 30"/>
                                      <wps:spPr>
                                        <a:xfrm>
                                          <a:off x="371475" y="2657475"/>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t xml:space="preserve">Materiales</w:t>
                                            </w:r>
                                          </w:p>
                                        </w:txbxContent>
                                      </wps:txbx>
                                      <wps:bodyPr anchorCtr="0" anchor="t" bIns="45700" lIns="91425" spcFirstLastPara="1" rIns="91425" wrap="square" tIns="45700">
                                        <a:noAutofit/>
                                      </wps:bodyPr>
                                    </wps:wsp>
                                    <wps:wsp>
                                      <wps:cNvSpPr/>
                                      <wps:cNvPr id="31" name="Shape 31"/>
                                      <wps:spPr>
                                        <a:xfrm>
                                          <a:off x="1619250" y="2657475"/>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Medición</w:t>
                                            </w:r>
                                          </w:p>
                                        </w:txbxContent>
                                      </wps:txbx>
                                      <wps:bodyPr anchorCtr="0" anchor="t" bIns="45700" lIns="91425" spcFirstLastPara="1" rIns="91425" wrap="square" tIns="45700">
                                        <a:noAutofit/>
                                      </wps:bodyPr>
                                    </wps:wsp>
                                    <wps:wsp>
                                      <wps:cNvSpPr/>
                                      <wps:cNvPr id="32" name="Shape 32"/>
                                      <wps:spPr>
                                        <a:xfrm>
                                          <a:off x="2809875" y="2638425"/>
                                          <a:ext cx="1104900" cy="419100"/>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Método</w:t>
                                            </w:r>
                                          </w:p>
                                        </w:txbxContent>
                                      </wps:txbx>
                                      <wps:bodyPr anchorCtr="0" anchor="t" bIns="45700" lIns="91425" spcFirstLastPara="1" rIns="91425" wrap="square" tIns="45700">
                                        <a:noAutofit/>
                                      </wps:bodyPr>
                                    </wps:wsp>
                                    <wps:wsp>
                                      <wps:cNvSpPr/>
                                      <wps:cNvPr id="33" name="Shape 33"/>
                                      <wps:spPr>
                                        <a:xfrm>
                                          <a:off x="4943394" y="1285825"/>
                                          <a:ext cx="1104900" cy="608976"/>
                                        </a:xfrm>
                                        <a:prstGeom prst="roundRect">
                                          <a:avLst>
                                            <a:gd fmla="val 16667" name="adj"/>
                                          </a:avLst>
                                        </a:prstGeom>
                                        <a:solidFill>
                                          <a:srgbClr val="002060"/>
                                        </a:solidFill>
                                        <a:ln cap="flat" cmpd="sng" w="254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Efecto o problema</w:t>
                                            </w:r>
                                          </w:p>
                                        </w:txbxContent>
                                      </wps:txbx>
                                      <wps:bodyPr anchorCtr="0" anchor="t" bIns="45700" lIns="91425" spcFirstLastPara="1" rIns="91425" wrap="square" tIns="45700">
                                        <a:noAutofit/>
                                      </wps:bodyPr>
                                    </wps:wsp>
                                    <wps:wsp>
                                      <wps:cNvCnPr/>
                                      <wps:spPr>
                                        <a:xfrm>
                                          <a:off x="514350" y="1000125"/>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790575" y="1238250"/>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962025" y="2105025"/>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47900" y="2009775"/>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676525" y="942975"/>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1438275" y="838200"/>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028950" y="2390775"/>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581400" y="1885950"/>
                                          <a:ext cx="542925"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s:wsp>
                                    <wps:cNvSpPr/>
                                    <wps:cNvPr id="42" name="Shape 42"/>
                                    <wps:spPr>
                                      <a:xfrm>
                                        <a:off x="504967" y="1433015"/>
                                        <a:ext cx="798195" cy="234950"/>
                                      </a:xfrm>
                                      <a:prstGeom prst="rect">
                                        <a:avLst/>
                                      </a:prstGeom>
                                      <a:solidFill>
                                        <a:srgbClr val="FFFFFF"/>
                                      </a:solidFill>
                                      <a:ln cap="flat" cmpd="sng" w="9525">
                                        <a:solidFill>
                                          <a:srgbClr val="0070C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Proveedores</w:t>
                                          </w:r>
                                        </w:p>
                                      </w:txbxContent>
                                    </wps:txbx>
                                    <wps:bodyPr anchorCtr="0" anchor="t" bIns="45700" lIns="91425" spcFirstLastPara="1" rIns="91425" wrap="square" tIns="45700">
                                      <a:noAutofit/>
                                    </wps:bodyPr>
                                  </wps:wsp>
                                  <wps:wsp>
                                    <wps:cNvSpPr/>
                                    <wps:cNvPr id="43" name="Shape 43"/>
                                    <wps:spPr>
                                      <a:xfrm>
                                        <a:off x="504967" y="1433015"/>
                                        <a:ext cx="798195" cy="23495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Proveedores</w:t>
                                          </w:r>
                                        </w:p>
                                      </w:txbxContent>
                                    </wps:txbx>
                                    <wps:bodyPr anchorCtr="0" anchor="t" bIns="45700" lIns="91425" spcFirstLastPara="1" rIns="91425" wrap="square" tIns="45700">
                                      <a:noAutofit/>
                                    </wps:bodyPr>
                                  </wps:wsp>
                                  <wps:wsp>
                                    <wps:cNvSpPr/>
                                    <wps:cNvPr id="44" name="Shape 44"/>
                                    <wps:spPr>
                                      <a:xfrm>
                                        <a:off x="0" y="559559"/>
                                        <a:ext cx="798195" cy="23495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Capacitación</w:t>
                                          </w:r>
                                        </w:p>
                                      </w:txbxContent>
                                    </wps:txbx>
                                    <wps:bodyPr anchorCtr="0" anchor="t" bIns="45700" lIns="91425" spcFirstLastPara="1" rIns="91425" wrap="square" tIns="45700">
                                      <a:noAutofit/>
                                    </wps:bodyPr>
                                  </wps:wsp>
                                  <wps:wsp>
                                    <wps:cNvSpPr/>
                                    <wps:cNvPr id="45" name="Shape 45"/>
                                    <wps:spPr>
                                      <a:xfrm>
                                        <a:off x="88710" y="839338"/>
                                        <a:ext cx="798195" cy="368935"/>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Rotación de trabajadores</w:t>
                                          </w:r>
                                        </w:p>
                                      </w:txbxContent>
                                    </wps:txbx>
                                    <wps:bodyPr anchorCtr="0" anchor="t" bIns="45700" lIns="91425" spcFirstLastPara="1" rIns="91425" wrap="square" tIns="45700">
                                      <a:noAutofit/>
                                    </wps:bodyPr>
                                  </wps:wsp>
                                </wpg:grpSp>
                                <wps:wsp>
                                  <wps:cNvCnPr/>
                                  <wps:spPr>
                                    <a:xfrm>
                                      <a:off x="2770495" y="1009934"/>
                                      <a:ext cx="470427" cy="0"/>
                                    </a:xfrm>
                                    <a:prstGeom prst="straightConnector1">
                                      <a:avLst/>
                                    </a:prstGeom>
                                    <a:noFill/>
                                    <a:ln cap="flat" cmpd="sng" w="9525">
                                      <a:solidFill>
                                        <a:srgbClr val="0070C0"/>
                                      </a:solidFill>
                                      <a:prstDash val="solid"/>
                                      <a:round/>
                                      <a:headEnd len="sm" w="sm" type="none"/>
                                      <a:tailEnd len="med" w="med" type="triangle"/>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38100</wp:posOffset>
                </wp:positionV>
                <wp:extent cx="5390515" cy="2448560"/>
                <wp:effectExtent b="0" l="0" r="0" t="0"/>
                <wp:wrapNone/>
                <wp:docPr id="756" name="image16.png"/>
                <a:graphic>
                  <a:graphicData uri="http://schemas.openxmlformats.org/drawingml/2006/picture">
                    <pic:pic>
                      <pic:nvPicPr>
                        <pic:cNvPr id="0" name="image16.png"/>
                        <pic:cNvPicPr preferRelativeResize="0"/>
                      </pic:nvPicPr>
                      <pic:blipFill>
                        <a:blip r:embed="rId48"/>
                        <a:srcRect/>
                        <a:stretch>
                          <a:fillRect/>
                        </a:stretch>
                      </pic:blipFill>
                      <pic:spPr>
                        <a:xfrm>
                          <a:off x="0" y="0"/>
                          <a:ext cx="5390515" cy="2448560"/>
                        </a:xfrm>
                        <a:prstGeom prst="rect"/>
                        <a:ln/>
                      </pic:spPr>
                    </pic:pic>
                  </a:graphicData>
                </a:graphic>
              </wp:anchor>
            </w:drawing>
          </mc:Fallback>
        </mc:AlternateContent>
      </w:r>
    </w:p>
    <w:p w:rsidR="00000000" w:rsidDel="00000000" w:rsidP="00000000" w:rsidRDefault="00000000" w:rsidRPr="00000000" w14:paraId="0000025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Diagrama de Pareto</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herramienta es una forma particular de un diagrama de barras verticales utilizado para identificar los pocos vitales y los muchos triviales que puede tener una empresa, donde los primeros son en gran medida los responsables de la mayor parte de los efectos negativos de los problemas en la empresa, donde caso siempre se asocian a una relación 70-30 o 80-20, esto es, que del total de los múltiples problemas que puede tener una empresa entre el 70% al 80% se concentran en pocas causas, y el resto de problemas que son múltiples representan entre el 20% al 30% de los casos, por lo cual la empresa debe concentrar su atención en resolver esos pocos problemas que son vitales para el negocio pues tienen mucho efecto, y que solucionando estos probablemente se resuelven muchos de los aspectos menores .</w:t>
      </w:r>
    </w:p>
    <w:p w:rsidR="00000000" w:rsidDel="00000000" w:rsidP="00000000" w:rsidRDefault="00000000" w:rsidRPr="00000000" w14:paraId="0000027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ind w:left="1417.3228346456694" w:firstLine="0"/>
        <w:jc w:val="left"/>
        <w:rPr>
          <w:b w:val="1"/>
          <w:color w:val="000000"/>
          <w:sz w:val="20"/>
          <w:szCs w:val="20"/>
        </w:rPr>
      </w:pPr>
      <w:r w:rsidDel="00000000" w:rsidR="00000000" w:rsidRPr="00000000">
        <w:rPr>
          <w:b w:val="1"/>
          <w:color w:val="000000"/>
          <w:sz w:val="20"/>
          <w:szCs w:val="20"/>
          <w:rtl w:val="0"/>
        </w:rPr>
        <w:t xml:space="preserve">Tabla</w:t>
      </w:r>
      <w:r w:rsidDel="00000000" w:rsidR="00000000" w:rsidRPr="00000000">
        <w:rPr>
          <w:b w:val="1"/>
          <w:sz w:val="20"/>
          <w:szCs w:val="20"/>
          <w:rtl w:val="0"/>
        </w:rPr>
        <w:t xml:space="preserve"> 7</w:t>
      </w:r>
      <w:r w:rsidDel="00000000" w:rsidR="00000000" w:rsidRPr="00000000">
        <w:rPr>
          <w:b w:val="1"/>
          <w:color w:val="000000"/>
          <w:sz w:val="20"/>
          <w:szCs w:val="20"/>
          <w:rtl w:val="0"/>
        </w:rPr>
        <w:t xml:space="preserve"> </w:t>
      </w:r>
    </w:p>
    <w:p w:rsidR="00000000" w:rsidDel="00000000" w:rsidP="00000000" w:rsidRDefault="00000000" w:rsidRPr="00000000" w14:paraId="00000273">
      <w:pPr>
        <w:pBdr>
          <w:top w:space="0" w:sz="0" w:val="nil"/>
          <w:left w:space="0" w:sz="0" w:val="nil"/>
          <w:bottom w:space="0" w:sz="0" w:val="nil"/>
          <w:right w:space="0" w:sz="0" w:val="nil"/>
          <w:between w:space="0" w:sz="0" w:val="nil"/>
        </w:pBdr>
        <w:ind w:left="1417.3228346456694" w:firstLine="0"/>
        <w:jc w:val="left"/>
        <w:rPr>
          <w:i w:val="1"/>
          <w:color w:val="000000"/>
          <w:sz w:val="20"/>
          <w:szCs w:val="20"/>
        </w:rPr>
      </w:pPr>
      <w:r w:rsidDel="00000000" w:rsidR="00000000" w:rsidRPr="00000000">
        <w:rPr>
          <w:sz w:val="20"/>
          <w:szCs w:val="20"/>
          <w:rtl w:val="0"/>
        </w:rPr>
        <w:t xml:space="preserve">E</w:t>
      </w:r>
      <w:r w:rsidDel="00000000" w:rsidR="00000000" w:rsidRPr="00000000">
        <w:rPr>
          <w:i w:val="1"/>
          <w:color w:val="000000"/>
          <w:sz w:val="20"/>
          <w:szCs w:val="20"/>
          <w:rtl w:val="0"/>
        </w:rPr>
        <w:t xml:space="preserve">jemplo de las quejas y reclamos de clientes por artículos recibidos en un mes</w:t>
      </w:r>
    </w:p>
    <w:tbl>
      <w:tblPr>
        <w:tblStyle w:val="Table9"/>
        <w:tblW w:w="6945.0" w:type="dxa"/>
        <w:jc w:val="center"/>
        <w:tblLayout w:type="fixed"/>
        <w:tblLook w:val="0400"/>
      </w:tblPr>
      <w:tblGrid>
        <w:gridCol w:w="1709"/>
        <w:gridCol w:w="1769"/>
        <w:gridCol w:w="1698"/>
        <w:gridCol w:w="1769"/>
        <w:tblGridChange w:id="0">
          <w:tblGrid>
            <w:gridCol w:w="1709"/>
            <w:gridCol w:w="1769"/>
            <w:gridCol w:w="1698"/>
            <w:gridCol w:w="1769"/>
          </w:tblGrid>
        </w:tblGridChange>
      </w:tblGrid>
      <w:tr>
        <w:trPr>
          <w:cantSplit w:val="0"/>
          <w:trHeight w:val="252" w:hRule="atLeast"/>
          <w:tblHeader w:val="0"/>
        </w:trPr>
        <w:tc>
          <w:tcPr>
            <w:tcBorders>
              <w:top w:color="000000" w:space="0" w:sz="4" w:val="single"/>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274">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Causas</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7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Quejas</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7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7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acumulado</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incumplimiento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A">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32,05%</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sucio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28,85%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60,90%</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defectuoso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13,46%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74,36%</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4">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corresponde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83,97%</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vencido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9">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A">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90,38%</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incompleto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F">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95,51%</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mal facturado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100,00%</w:t>
            </w:r>
          </w:p>
        </w:tc>
      </w:tr>
      <w:tr>
        <w:trPr>
          <w:cantSplit w:val="0"/>
          <w:trHeight w:val="2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4">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Total general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7">
            <w:pPr>
              <w:spacing w:line="240" w:lineRule="auto"/>
              <w:jc w:val="center"/>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29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ind w:left="708.6614173228347" w:firstLine="0"/>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9</w:t>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ind w:left="708.6614173228347" w:firstLine="0"/>
        <w:jc w:val="left"/>
        <w:rPr>
          <w:i w:val="1"/>
          <w:color w:val="000000"/>
          <w:sz w:val="20"/>
          <w:szCs w:val="20"/>
        </w:rPr>
      </w:pPr>
      <w:r w:rsidDel="00000000" w:rsidR="00000000" w:rsidRPr="00000000">
        <w:rPr>
          <w:i w:val="1"/>
          <w:color w:val="000000"/>
          <w:sz w:val="20"/>
          <w:szCs w:val="20"/>
          <w:rtl w:val="0"/>
        </w:rPr>
        <w:t xml:space="preserve">Ejemplo de Diagrama de Pareto para análisis del comportamiento de las  y </w:t>
      </w:r>
      <w:r w:rsidDel="00000000" w:rsidR="00000000" w:rsidRPr="00000000">
        <w:rPr>
          <w:i w:val="1"/>
          <w:sz w:val="20"/>
          <w:szCs w:val="20"/>
          <w:rtl w:val="0"/>
        </w:rPr>
        <w:t xml:space="preserve">r</w:t>
      </w:r>
      <w:r w:rsidDel="00000000" w:rsidR="00000000" w:rsidRPr="00000000">
        <w:rPr>
          <w:i w:val="1"/>
          <w:color w:val="000000"/>
          <w:sz w:val="20"/>
          <w:szCs w:val="20"/>
          <w:rtl w:val="0"/>
        </w:rPr>
        <w:t xml:space="preserve">eclamos en una empresa</w:t>
      </w:r>
    </w:p>
    <w:p w:rsidR="00000000" w:rsidDel="00000000" w:rsidP="00000000" w:rsidRDefault="00000000" w:rsidRPr="00000000" w14:paraId="0000029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5070144" cy="2886501"/>
            <wp:docPr id="751" name=""/>
            <a:graphic>
              <a:graphicData uri="http://schemas.openxmlformats.org/drawingml/2006/chart">
                <c:chart r:id="rId49"/>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909139" cy="177588"/>
                <wp:effectExtent b="0" l="0" r="0" t="0"/>
                <wp:wrapNone/>
                <wp:docPr id="757" name=""/>
                <a:graphic>
                  <a:graphicData uri="http://schemas.microsoft.com/office/word/2010/wordprocessingShape">
                    <wps:wsp>
                      <wps:cNvSpPr/>
                      <wps:cNvPr id="47" name="Shape 47"/>
                      <wps:spPr>
                        <a:xfrm rot="-5400000">
                          <a:off x="5281019" y="3349243"/>
                          <a:ext cx="129963" cy="861515"/>
                        </a:xfrm>
                        <a:prstGeom prst="rightBrace">
                          <a:avLst>
                            <a:gd fmla="val 8333" name="adj1"/>
                            <a:gd fmla="val 50000" name="adj2"/>
                          </a:avLst>
                        </a:prstGeom>
                        <a:noFill/>
                        <a:ln cap="flat" cmpd="sng" w="9525">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909139" cy="177588"/>
                <wp:effectExtent b="0" l="0" r="0" t="0"/>
                <wp:wrapNone/>
                <wp:docPr id="757" name="image17.png"/>
                <a:graphic>
                  <a:graphicData uri="http://schemas.openxmlformats.org/drawingml/2006/picture">
                    <pic:pic>
                      <pic:nvPicPr>
                        <pic:cNvPr id="0" name="image17.png"/>
                        <pic:cNvPicPr preferRelativeResize="0"/>
                      </pic:nvPicPr>
                      <pic:blipFill>
                        <a:blip r:embed="rId50"/>
                        <a:srcRect/>
                        <a:stretch>
                          <a:fillRect/>
                        </a:stretch>
                      </pic:blipFill>
                      <pic:spPr>
                        <a:xfrm>
                          <a:off x="0" y="0"/>
                          <a:ext cx="909139" cy="1775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812800</wp:posOffset>
                </wp:positionV>
                <wp:extent cx="1454909" cy="177813"/>
                <wp:effectExtent b="0" l="0" r="0" t="0"/>
                <wp:wrapNone/>
                <wp:docPr id="758" name=""/>
                <a:graphic>
                  <a:graphicData uri="http://schemas.microsoft.com/office/word/2010/wordprocessingShape">
                    <wps:wsp>
                      <wps:cNvSpPr/>
                      <wps:cNvPr id="48" name="Shape 48"/>
                      <wps:spPr>
                        <a:xfrm rot="-5400000">
                          <a:off x="5280906" y="3076358"/>
                          <a:ext cx="130189" cy="1407285"/>
                        </a:xfrm>
                        <a:prstGeom prst="rightBrace">
                          <a:avLst>
                            <a:gd fmla="val 8333" name="adj1"/>
                            <a:gd fmla="val 50000" name="adj2"/>
                          </a:avLst>
                        </a:prstGeom>
                        <a:noFill/>
                        <a:ln cap="flat" cmpd="sng" w="9525">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812800</wp:posOffset>
                </wp:positionV>
                <wp:extent cx="1454909" cy="177813"/>
                <wp:effectExtent b="0" l="0" r="0" t="0"/>
                <wp:wrapNone/>
                <wp:docPr id="758" name="image28.png"/>
                <a:graphic>
                  <a:graphicData uri="http://schemas.openxmlformats.org/drawingml/2006/picture">
                    <pic:pic>
                      <pic:nvPicPr>
                        <pic:cNvPr id="0" name="image28.png"/>
                        <pic:cNvPicPr preferRelativeResize="0"/>
                      </pic:nvPicPr>
                      <pic:blipFill>
                        <a:blip r:embed="rId51"/>
                        <a:srcRect/>
                        <a:stretch>
                          <a:fillRect/>
                        </a:stretch>
                      </pic:blipFill>
                      <pic:spPr>
                        <a:xfrm>
                          <a:off x="0" y="0"/>
                          <a:ext cx="1454909" cy="177813"/>
                        </a:xfrm>
                        <a:prstGeom prst="rect"/>
                        <a:ln/>
                      </pic:spPr>
                    </pic:pic>
                  </a:graphicData>
                </a:graphic>
              </wp:anchor>
            </w:drawing>
          </mc:Fallback>
        </mc:AlternateContent>
      </w:r>
    </w:p>
    <w:p w:rsidR="00000000" w:rsidDel="00000000" w:rsidP="00000000" w:rsidRDefault="00000000" w:rsidRPr="00000000" w14:paraId="0000029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ejemplo anterior, se puede observar que del total de los 156 casos de quejas y reclamos, el 74,4% de los casos corresponden a tres </w:t>
      </w:r>
      <w:r w:rsidDel="00000000" w:rsidR="00000000" w:rsidRPr="00000000">
        <w:rPr>
          <w:sz w:val="20"/>
          <w:szCs w:val="20"/>
          <w:rtl w:val="0"/>
        </w:rPr>
        <w:t xml:space="preserve">causas</w:t>
      </w:r>
      <w:r w:rsidDel="00000000" w:rsidR="00000000" w:rsidRPr="00000000">
        <w:rPr>
          <w:color w:val="000000"/>
          <w:sz w:val="20"/>
          <w:szCs w:val="20"/>
          <w:rtl w:val="0"/>
        </w:rPr>
        <w:t xml:space="preserve">, mientras que las otras cuatro causas de quejas solo contemplan el restante 25,6%; por lo cual la empresa debe tomar decisiones relacionadas con estas causas que concentran la mayoría de las quejas de los clientes por los productos adquiridos, siendo que en la búsqueda de solucionar estos inconvenientes, y </w:t>
      </w:r>
      <w:r w:rsidDel="00000000" w:rsidR="00000000" w:rsidRPr="00000000">
        <w:rPr>
          <w:sz w:val="20"/>
          <w:szCs w:val="20"/>
          <w:rtl w:val="0"/>
        </w:rPr>
        <w:t xml:space="preserve">conscientes</w:t>
      </w:r>
      <w:r w:rsidDel="00000000" w:rsidR="00000000" w:rsidRPr="00000000">
        <w:rPr>
          <w:color w:val="000000"/>
          <w:sz w:val="20"/>
          <w:szCs w:val="20"/>
          <w:rtl w:val="0"/>
        </w:rPr>
        <w:t xml:space="preserve"> de la importancia para la empresa, los demás aspectos seguramente </w:t>
      </w:r>
      <w:r w:rsidDel="00000000" w:rsidR="00000000" w:rsidRPr="00000000">
        <w:rPr>
          <w:sz w:val="20"/>
          <w:szCs w:val="20"/>
          <w:rtl w:val="0"/>
        </w:rPr>
        <w:t xml:space="preserve">también</w:t>
      </w:r>
      <w:r w:rsidDel="00000000" w:rsidR="00000000" w:rsidRPr="00000000">
        <w:rPr>
          <w:color w:val="000000"/>
          <w:sz w:val="20"/>
          <w:szCs w:val="20"/>
          <w:rtl w:val="0"/>
        </w:rPr>
        <w:t xml:space="preserve"> se corregirán.</w:t>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herramienta tiene muchas aplicabilidades, para el análisis en la empresa, y por ende facilitar la toma de decisiones, es un ejercicio de aplicabilidad de la administración promoverla al interior de sus diferentes áreas funcionales.</w:t>
      </w:r>
    </w:p>
    <w:p w:rsidR="00000000" w:rsidDel="00000000" w:rsidP="00000000" w:rsidRDefault="00000000" w:rsidRPr="00000000" w14:paraId="000002A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A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Diagrama de frecuencias o estratificación</w:t>
      </w:r>
      <w:r w:rsidDel="00000000" w:rsidR="00000000" w:rsidRPr="00000000">
        <w:rPr>
          <w:rtl w:val="0"/>
        </w:rPr>
      </w:r>
    </w:p>
    <w:p w:rsidR="00000000" w:rsidDel="00000000" w:rsidP="00000000" w:rsidRDefault="00000000" w:rsidRPr="00000000" w14:paraId="000002A5">
      <w:pPr>
        <w:jc w:val="both"/>
        <w:rPr>
          <w:color w:val="000000"/>
          <w:sz w:val="20"/>
          <w:szCs w:val="20"/>
        </w:rPr>
      </w:pPr>
      <w:r w:rsidDel="00000000" w:rsidR="00000000" w:rsidRPr="00000000">
        <w:rPr>
          <w:rtl w:val="0"/>
        </w:rPr>
      </w:r>
    </w:p>
    <w:p w:rsidR="00000000" w:rsidDel="00000000" w:rsidP="00000000" w:rsidRDefault="00000000" w:rsidRPr="00000000" w14:paraId="000002A6">
      <w:pPr>
        <w:jc w:val="both"/>
        <w:rPr>
          <w:color w:val="000000"/>
          <w:sz w:val="20"/>
          <w:szCs w:val="20"/>
        </w:rPr>
      </w:pPr>
      <w:r w:rsidDel="00000000" w:rsidR="00000000" w:rsidRPr="00000000">
        <w:rPr>
          <w:color w:val="000000"/>
          <w:sz w:val="20"/>
          <w:szCs w:val="20"/>
          <w:rtl w:val="0"/>
        </w:rPr>
        <w:t xml:space="preserve">Es una técnica de distribución de las frecuencias de una variable, que busca estratificar el comportamiento de la misma, no denota un sentido de orden específico. En el siguiente ejemplo se puede observar su enfoque de uso.</w:t>
      </w:r>
    </w:p>
    <w:p w:rsidR="00000000" w:rsidDel="00000000" w:rsidP="00000000" w:rsidRDefault="00000000" w:rsidRPr="00000000" w14:paraId="000002A7">
      <w:pPr>
        <w:jc w:val="both"/>
        <w:rPr>
          <w:color w:val="000000"/>
          <w:sz w:val="20"/>
          <w:szCs w:val="20"/>
        </w:rPr>
      </w:pPr>
      <w:r w:rsidDel="00000000" w:rsidR="00000000" w:rsidRPr="00000000">
        <w:rPr>
          <w:rtl w:val="0"/>
        </w:rPr>
      </w:r>
    </w:p>
    <w:p w:rsidR="00000000" w:rsidDel="00000000" w:rsidP="00000000" w:rsidRDefault="00000000" w:rsidRPr="00000000" w14:paraId="000002A8">
      <w:pPr>
        <w:jc w:val="both"/>
        <w:rPr>
          <w:color w:val="000000"/>
          <w:sz w:val="20"/>
          <w:szCs w:val="20"/>
        </w:rPr>
      </w:pPr>
      <w:r w:rsidDel="00000000" w:rsidR="00000000" w:rsidRPr="00000000">
        <w:rPr>
          <w:color w:val="000000"/>
          <w:sz w:val="20"/>
          <w:szCs w:val="20"/>
          <w:rtl w:val="0"/>
        </w:rPr>
        <w:t xml:space="preserve">Ejemplo: En una empresa agrícola el gerente desea saber cómo es el consumo y venta de verduras, para ello recurre al análisis estadístico del promedio de ventas de estos recursos, lo que le servirá como parámetro para tomar decisiones.</w:t>
      </w:r>
    </w:p>
    <w:p w:rsidR="00000000" w:rsidDel="00000000" w:rsidP="00000000" w:rsidRDefault="00000000" w:rsidRPr="00000000" w14:paraId="000002A9">
      <w:pPr>
        <w:jc w:val="both"/>
        <w:rPr>
          <w:color w:val="000000"/>
          <w:sz w:val="20"/>
          <w:szCs w:val="20"/>
        </w:rPr>
      </w:pPr>
      <w:r w:rsidDel="00000000" w:rsidR="00000000" w:rsidRPr="00000000">
        <w:rPr>
          <w:rtl w:val="0"/>
        </w:rPr>
      </w:r>
    </w:p>
    <w:p w:rsidR="00000000" w:rsidDel="00000000" w:rsidP="00000000" w:rsidRDefault="00000000" w:rsidRPr="00000000" w14:paraId="000002AA">
      <w:pPr>
        <w:ind w:left="850.3937007874017" w:firstLine="0"/>
        <w:jc w:val="left"/>
        <w:rPr>
          <w:b w:val="1"/>
          <w:color w:val="000000"/>
          <w:sz w:val="20"/>
          <w:szCs w:val="20"/>
        </w:rPr>
      </w:pPr>
      <w:r w:rsidDel="00000000" w:rsidR="00000000" w:rsidRPr="00000000">
        <w:rPr>
          <w:b w:val="1"/>
          <w:color w:val="000000"/>
          <w:sz w:val="20"/>
          <w:szCs w:val="20"/>
          <w:rtl w:val="0"/>
        </w:rPr>
        <w:t xml:space="preserve">Tabla</w:t>
      </w:r>
      <w:r w:rsidDel="00000000" w:rsidR="00000000" w:rsidRPr="00000000">
        <w:rPr>
          <w:b w:val="1"/>
          <w:sz w:val="20"/>
          <w:szCs w:val="20"/>
          <w:rtl w:val="0"/>
        </w:rPr>
        <w:t xml:space="preserve"> 8</w:t>
      </w:r>
      <w:r w:rsidDel="00000000" w:rsidR="00000000" w:rsidRPr="00000000">
        <w:rPr>
          <w:rtl w:val="0"/>
        </w:rPr>
      </w:r>
    </w:p>
    <w:p w:rsidR="00000000" w:rsidDel="00000000" w:rsidP="00000000" w:rsidRDefault="00000000" w:rsidRPr="00000000" w14:paraId="000002AB">
      <w:pPr>
        <w:ind w:left="850.3937007874017" w:firstLine="0"/>
        <w:jc w:val="left"/>
        <w:rPr>
          <w:i w:val="1"/>
          <w:color w:val="000000"/>
          <w:sz w:val="20"/>
          <w:szCs w:val="20"/>
        </w:rPr>
      </w:pPr>
      <w:r w:rsidDel="00000000" w:rsidR="00000000" w:rsidRPr="00000000">
        <w:rPr>
          <w:sz w:val="20"/>
          <w:szCs w:val="20"/>
          <w:rtl w:val="0"/>
        </w:rPr>
        <w:t xml:space="preserve">E</w:t>
      </w:r>
      <w:r w:rsidDel="00000000" w:rsidR="00000000" w:rsidRPr="00000000">
        <w:rPr>
          <w:i w:val="1"/>
          <w:color w:val="000000"/>
          <w:sz w:val="20"/>
          <w:szCs w:val="20"/>
          <w:rtl w:val="0"/>
        </w:rPr>
        <w:t xml:space="preserve">jemplo de concentración del estado de cartera por ventas (millones)</w:t>
      </w:r>
    </w:p>
    <w:tbl>
      <w:tblPr>
        <w:tblStyle w:val="Table10"/>
        <w:tblW w:w="8040.0" w:type="dxa"/>
        <w:jc w:val="center"/>
        <w:tblLayout w:type="fixed"/>
        <w:tblLook w:val="0400"/>
      </w:tblPr>
      <w:tblGrid>
        <w:gridCol w:w="1200"/>
        <w:gridCol w:w="1200"/>
        <w:gridCol w:w="1200"/>
        <w:gridCol w:w="1200"/>
        <w:gridCol w:w="1200"/>
        <w:gridCol w:w="2040"/>
        <w:tblGridChange w:id="0">
          <w:tblGrid>
            <w:gridCol w:w="1200"/>
            <w:gridCol w:w="1200"/>
            <w:gridCol w:w="1200"/>
            <w:gridCol w:w="1200"/>
            <w:gridCol w:w="1200"/>
            <w:gridCol w:w="204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C">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2A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Corriente</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A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 días</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AF">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60 días</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B0">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90 días</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2B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Total de cartera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2">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Cartera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112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Frecuencia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9">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A">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C">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100,0%</w:t>
            </w:r>
          </w:p>
        </w:tc>
      </w:tr>
    </w:tbl>
    <w:p w:rsidR="00000000" w:rsidDel="00000000" w:rsidP="00000000" w:rsidRDefault="00000000" w:rsidRPr="00000000" w14:paraId="000002BE">
      <w:pPr>
        <w:jc w:val="center"/>
        <w:rPr>
          <w:color w:val="000000"/>
          <w:sz w:val="20"/>
          <w:szCs w:val="20"/>
        </w:rPr>
      </w:pPr>
      <w:r w:rsidDel="00000000" w:rsidR="00000000" w:rsidRPr="00000000">
        <w:rPr>
          <w:rtl w:val="0"/>
        </w:rPr>
      </w:r>
    </w:p>
    <w:p w:rsidR="00000000" w:rsidDel="00000000" w:rsidP="00000000" w:rsidRDefault="00000000" w:rsidRPr="00000000" w14:paraId="000002BF">
      <w:pPr>
        <w:rPr>
          <w:color w:val="000000"/>
          <w:sz w:val="20"/>
          <w:szCs w:val="20"/>
        </w:rPr>
      </w:pPr>
      <w:r w:rsidDel="00000000" w:rsidR="00000000" w:rsidRPr="00000000">
        <w:rPr>
          <w:rtl w:val="0"/>
        </w:rPr>
      </w:r>
    </w:p>
    <w:p w:rsidR="00000000" w:rsidDel="00000000" w:rsidP="00000000" w:rsidRDefault="00000000" w:rsidRPr="00000000" w14:paraId="000002C0">
      <w:pPr>
        <w:jc w:val="both"/>
        <w:rPr>
          <w:color w:val="000000"/>
          <w:sz w:val="20"/>
          <w:szCs w:val="20"/>
        </w:rPr>
      </w:pPr>
      <w:r w:rsidDel="00000000" w:rsidR="00000000" w:rsidRPr="00000000">
        <w:rPr>
          <w:color w:val="000000"/>
          <w:sz w:val="20"/>
          <w:szCs w:val="20"/>
          <w:rtl w:val="0"/>
        </w:rPr>
        <w:t xml:space="preserve">A partir de esta información suministrada por el gerente de las centrales de mercado, y quien resumió los promedios del número de Toneladas por producto que se venden diariamente en el en el mercado en una semana cualquiera, </w:t>
      </w:r>
      <w:r w:rsidDel="00000000" w:rsidR="00000000" w:rsidRPr="00000000">
        <w:rPr>
          <w:sz w:val="20"/>
          <w:szCs w:val="20"/>
          <w:rtl w:val="0"/>
        </w:rPr>
        <w:t xml:space="preserve">construyó</w:t>
      </w:r>
      <w:r w:rsidDel="00000000" w:rsidR="00000000" w:rsidRPr="00000000">
        <w:rPr>
          <w:color w:val="000000"/>
          <w:sz w:val="20"/>
          <w:szCs w:val="20"/>
          <w:rtl w:val="0"/>
        </w:rPr>
        <w:t xml:space="preserve"> el siguiente </w:t>
      </w:r>
      <w:r w:rsidDel="00000000" w:rsidR="00000000" w:rsidRPr="00000000">
        <w:rPr>
          <w:sz w:val="20"/>
          <w:szCs w:val="20"/>
          <w:rtl w:val="0"/>
        </w:rPr>
        <w:t xml:space="preserve">gráfico</w:t>
      </w:r>
      <w:r w:rsidDel="00000000" w:rsidR="00000000" w:rsidRPr="00000000">
        <w:rPr>
          <w:color w:val="000000"/>
          <w:sz w:val="20"/>
          <w:szCs w:val="20"/>
          <w:rtl w:val="0"/>
        </w:rPr>
        <w:t xml:space="preserve"> estadístico de estratificación de frecuencias de los productos.</w:t>
      </w:r>
    </w:p>
    <w:p w:rsidR="00000000" w:rsidDel="00000000" w:rsidP="00000000" w:rsidRDefault="00000000" w:rsidRPr="00000000" w14:paraId="000002C1">
      <w:pPr>
        <w:jc w:val="both"/>
        <w:rPr>
          <w:color w:val="000000"/>
          <w:sz w:val="20"/>
          <w:szCs w:val="20"/>
        </w:rPr>
      </w:pPr>
      <w:r w:rsidDel="00000000" w:rsidR="00000000" w:rsidRPr="00000000">
        <w:rPr>
          <w:rtl w:val="0"/>
        </w:rPr>
      </w:r>
    </w:p>
    <w:p w:rsidR="00000000" w:rsidDel="00000000" w:rsidP="00000000" w:rsidRDefault="00000000" w:rsidRPr="00000000" w14:paraId="000002C2">
      <w:pPr>
        <w:ind w:left="1133.858267716535" w:firstLine="0"/>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10</w:t>
      </w:r>
      <w:r w:rsidDel="00000000" w:rsidR="00000000" w:rsidRPr="00000000">
        <w:rPr>
          <w:b w:val="1"/>
          <w:color w:val="000000"/>
          <w:sz w:val="20"/>
          <w:szCs w:val="20"/>
          <w:rtl w:val="0"/>
        </w:rPr>
        <w:t xml:space="preserve"> </w:t>
      </w:r>
    </w:p>
    <w:p w:rsidR="00000000" w:rsidDel="00000000" w:rsidP="00000000" w:rsidRDefault="00000000" w:rsidRPr="00000000" w14:paraId="000002C3">
      <w:pPr>
        <w:ind w:left="1133.858267716535" w:firstLine="0"/>
        <w:jc w:val="left"/>
        <w:rPr>
          <w:i w:val="1"/>
          <w:color w:val="000000"/>
          <w:sz w:val="20"/>
          <w:szCs w:val="20"/>
        </w:rPr>
      </w:pPr>
      <w:r w:rsidDel="00000000" w:rsidR="00000000" w:rsidRPr="00000000">
        <w:rPr>
          <w:i w:val="1"/>
          <w:color w:val="000000"/>
          <w:sz w:val="20"/>
          <w:szCs w:val="20"/>
          <w:rtl w:val="0"/>
        </w:rPr>
        <w:t xml:space="preserve">Diagrama de estratificación del estado de cartera por ventas a clientes</w:t>
      </w:r>
    </w:p>
    <w:p w:rsidR="00000000" w:rsidDel="00000000" w:rsidP="00000000" w:rsidRDefault="00000000" w:rsidRPr="00000000" w14:paraId="000002C4">
      <w:pPr>
        <w:jc w:val="center"/>
        <w:rPr>
          <w:color w:val="000000"/>
          <w:sz w:val="20"/>
          <w:szCs w:val="20"/>
        </w:rPr>
      </w:pPr>
      <w:r w:rsidDel="00000000" w:rsidR="00000000" w:rsidRPr="00000000">
        <w:rPr>
          <w:sz w:val="20"/>
          <w:szCs w:val="20"/>
        </w:rPr>
        <w:drawing>
          <wp:inline distB="0" distT="0" distL="0" distR="0">
            <wp:extent cx="5083791" cy="2422203"/>
            <wp:docPr id="752" name=""/>
            <a:graphic>
              <a:graphicData uri="http://schemas.openxmlformats.org/drawingml/2006/chart">
                <c:chart r:id="rId52"/>
              </a:graphicData>
            </a:graphic>
          </wp:inline>
        </w:drawing>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Histograma </w:t>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la distribución del comportamiento de una variable continua que denota la distribución de las frecuencias a lo largo de la variable continua.</w:t>
      </w:r>
    </w:p>
    <w:p w:rsidR="00000000" w:rsidDel="00000000" w:rsidP="00000000" w:rsidRDefault="00000000" w:rsidRPr="00000000" w14:paraId="000002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caso de las ventas en un semestre, el gerente desea saber cómo es su estacionalidad o comportamiento típico, para lo cual el gerente presenta la siguiente información:</w:t>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jc w:val="left"/>
        <w:rPr>
          <w:color w:val="000000"/>
          <w:sz w:val="20"/>
          <w:szCs w:val="20"/>
        </w:rPr>
      </w:pPr>
      <w:r w:rsidDel="00000000" w:rsidR="00000000" w:rsidRPr="00000000">
        <w:rPr>
          <w:b w:val="1"/>
          <w:color w:val="000000"/>
          <w:sz w:val="20"/>
          <w:szCs w:val="20"/>
          <w:rtl w:val="0"/>
        </w:rPr>
        <w:t xml:space="preserve">Tabla</w:t>
      </w:r>
      <w:r w:rsidDel="00000000" w:rsidR="00000000" w:rsidRPr="00000000">
        <w:rPr>
          <w:b w:val="1"/>
          <w:sz w:val="20"/>
          <w:szCs w:val="20"/>
          <w:rtl w:val="0"/>
        </w:rPr>
        <w:t xml:space="preserve"> 9</w:t>
      </w: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jc w:val="left"/>
        <w:rPr>
          <w:i w:val="1"/>
          <w:color w:val="000000"/>
          <w:sz w:val="20"/>
          <w:szCs w:val="20"/>
        </w:rPr>
      </w:pPr>
      <w:r w:rsidDel="00000000" w:rsidR="00000000" w:rsidRPr="00000000">
        <w:rPr>
          <w:i w:val="1"/>
          <w:color w:val="000000"/>
          <w:sz w:val="20"/>
          <w:szCs w:val="20"/>
          <w:rtl w:val="0"/>
        </w:rPr>
        <w:t xml:space="preserve">Ejemplo del nivel de ventas por mes en primer semestre</w:t>
      </w:r>
    </w:p>
    <w:tbl>
      <w:tblPr>
        <w:tblStyle w:val="Table11"/>
        <w:tblW w:w="9633.999999999998" w:type="dxa"/>
        <w:jc w:val="left"/>
        <w:tblInd w:w="0.0" w:type="dxa"/>
        <w:tblLayout w:type="fixed"/>
        <w:tblLook w:val="0400"/>
      </w:tblPr>
      <w:tblGrid>
        <w:gridCol w:w="1107"/>
        <w:gridCol w:w="1108"/>
        <w:gridCol w:w="1108"/>
        <w:gridCol w:w="1108"/>
        <w:gridCol w:w="1108"/>
        <w:gridCol w:w="1407"/>
        <w:gridCol w:w="1418"/>
        <w:gridCol w:w="1270"/>
        <w:tblGridChange w:id="0">
          <w:tblGrid>
            <w:gridCol w:w="1107"/>
            <w:gridCol w:w="1108"/>
            <w:gridCol w:w="1108"/>
            <w:gridCol w:w="1108"/>
            <w:gridCol w:w="1108"/>
            <w:gridCol w:w="1407"/>
            <w:gridCol w:w="1418"/>
            <w:gridCol w:w="127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0">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2D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Enero</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Febrero</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Marzo</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4">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Abril</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Mayo</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Junio</w:t>
            </w:r>
          </w:p>
        </w:tc>
        <w:tc>
          <w:tcPr>
            <w:tcBorders>
              <w:top w:color="000000" w:space="0" w:sz="4" w:val="single"/>
              <w:left w:color="000000" w:space="0" w:sz="0" w:val="nil"/>
              <w:bottom w:color="000000" w:space="0" w:sz="4" w:val="single"/>
              <w:right w:color="000000" w:space="0" w:sz="4" w:val="single"/>
            </w:tcBorders>
            <w:shd w:fill="ffc000" w:val="clear"/>
            <w:vAlign w:val="center"/>
          </w:tcPr>
          <w:p w:rsidR="00000000" w:rsidDel="00000000" w:rsidP="00000000" w:rsidRDefault="00000000" w:rsidRPr="00000000" w14:paraId="000002D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Total</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8">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Ventas/mes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9">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0">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4">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5">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100,0%</w:t>
            </w:r>
          </w:p>
        </w:tc>
      </w:tr>
    </w:tbl>
    <w:p w:rsidR="00000000" w:rsidDel="00000000" w:rsidP="00000000" w:rsidRDefault="00000000" w:rsidRPr="00000000" w14:paraId="000002E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ind w:left="708.6614173228347" w:firstLine="0"/>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11</w:t>
      </w:r>
      <w:r w:rsidDel="00000000" w:rsidR="00000000" w:rsidRPr="00000000">
        <w:rPr>
          <w:b w:val="1"/>
          <w:color w:val="000000"/>
          <w:sz w:val="20"/>
          <w:szCs w:val="20"/>
          <w:rtl w:val="0"/>
        </w:rPr>
        <w:t xml:space="preserve"> </w:t>
      </w:r>
    </w:p>
    <w:p w:rsidR="00000000" w:rsidDel="00000000" w:rsidP="00000000" w:rsidRDefault="00000000" w:rsidRPr="00000000" w14:paraId="000002FE">
      <w:pPr>
        <w:pBdr>
          <w:top w:space="0" w:sz="0" w:val="nil"/>
          <w:left w:space="0" w:sz="0" w:val="nil"/>
          <w:bottom w:space="0" w:sz="0" w:val="nil"/>
          <w:right w:space="0" w:sz="0" w:val="nil"/>
          <w:between w:space="0" w:sz="0" w:val="nil"/>
        </w:pBdr>
        <w:ind w:left="708.6614173228347" w:firstLine="0"/>
        <w:jc w:val="left"/>
        <w:rPr>
          <w:i w:val="1"/>
          <w:color w:val="000000"/>
          <w:sz w:val="20"/>
          <w:szCs w:val="20"/>
        </w:rPr>
      </w:pPr>
      <w:r w:rsidDel="00000000" w:rsidR="00000000" w:rsidRPr="00000000">
        <w:rPr>
          <w:i w:val="1"/>
          <w:color w:val="000000"/>
          <w:sz w:val="20"/>
          <w:szCs w:val="20"/>
          <w:rtl w:val="0"/>
        </w:rPr>
        <w:t xml:space="preserve">Ejemplo de Histograma del comportamiento de ventas semestrales en una empresa</w:t>
      </w:r>
    </w:p>
    <w:p w:rsidR="00000000" w:rsidDel="00000000" w:rsidP="00000000" w:rsidRDefault="00000000" w:rsidRPr="00000000" w14:paraId="000002FF">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5325802" cy="2593075"/>
            <wp:docPr id="753" name=""/>
            <a:graphic>
              <a:graphicData uri="http://schemas.openxmlformats.org/drawingml/2006/chart">
                <c:chart r:id="rId53"/>
              </a:graphicData>
            </a:graphic>
          </wp:inline>
        </w:drawing>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jc w:val="left"/>
        <w:rPr>
          <w:color w:val="000000"/>
          <w:sz w:val="20"/>
          <w:szCs w:val="20"/>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caso, la variable continua es el tiempo y sus meses del primer semestre, entonces el gerente del restaurante puede identificar como es el comportamiento de ventas mensual en el semestre, lo que describe la estacionalidad de ingresos en el semestre en la empresa por ventas. Lo cual le servirá para tomar decisiones sobre la disposición de caja y programación de pagos, así mismo, para establecer niveles de metas funcionales, es decir, en periodos de baja estacionalidad la empresa puede desarrollar actividades de capacitación entrenamientos, ya que su desarrollo y requiere periodos de concentración en estas actividades sin afectar la producción, así mismo, la implementación de nuevos procesos, tal como se ve para el mes de febrero.</w:t>
      </w:r>
    </w:p>
    <w:p w:rsidR="00000000" w:rsidDel="00000000" w:rsidP="00000000" w:rsidRDefault="00000000" w:rsidRPr="00000000" w14:paraId="000003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Diagramas de Pastel</w:t>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otro esquema de representación gráfica estadística que busca descomponer una variable en sus diferentes categorías, mostrando la cantidad de frecuencia o casos, evidenciando </w:t>
      </w:r>
      <w:r w:rsidDel="00000000" w:rsidR="00000000" w:rsidRPr="00000000">
        <w:rPr>
          <w:sz w:val="20"/>
          <w:szCs w:val="20"/>
          <w:rtl w:val="0"/>
        </w:rPr>
        <w:t xml:space="preserve">cuánto</w:t>
      </w:r>
      <w:r w:rsidDel="00000000" w:rsidR="00000000" w:rsidRPr="00000000">
        <w:rPr>
          <w:color w:val="000000"/>
          <w:sz w:val="20"/>
          <w:szCs w:val="20"/>
          <w:rtl w:val="0"/>
        </w:rPr>
        <w:t xml:space="preserve"> del total corresponde cada categoría dentro de la variable.</w:t>
      </w:r>
    </w:p>
    <w:p w:rsidR="00000000" w:rsidDel="00000000" w:rsidP="00000000" w:rsidRDefault="00000000" w:rsidRPr="00000000" w14:paraId="0000030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Ejemplo: Para el caso del restaurante se desea saber como es el comportamiento o flujo de comensales en el horario de almuerzo, para lo cual el gerente del restaurante recibe de su administrador la siguiente información</w:t>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ind w:left="2125.9842519685035" w:firstLine="0"/>
        <w:jc w:val="left"/>
        <w:rPr>
          <w:b w:val="1"/>
          <w:color w:val="000000"/>
          <w:sz w:val="20"/>
          <w:szCs w:val="20"/>
        </w:rPr>
      </w:pPr>
      <w:r w:rsidDel="00000000" w:rsidR="00000000" w:rsidRPr="00000000">
        <w:rPr>
          <w:b w:val="1"/>
          <w:color w:val="000000"/>
          <w:sz w:val="20"/>
          <w:szCs w:val="20"/>
          <w:rtl w:val="0"/>
        </w:rPr>
        <w:t xml:space="preserve">Tabla</w:t>
      </w:r>
      <w:r w:rsidDel="00000000" w:rsidR="00000000" w:rsidRPr="00000000">
        <w:rPr>
          <w:b w:val="1"/>
          <w:sz w:val="20"/>
          <w:szCs w:val="20"/>
          <w:rtl w:val="0"/>
        </w:rPr>
        <w:t xml:space="preserve"> 10</w:t>
      </w:r>
      <w:r w:rsidDel="00000000" w:rsidR="00000000" w:rsidRPr="00000000">
        <w:rPr>
          <w:b w:val="1"/>
          <w:color w:val="000000"/>
          <w:sz w:val="20"/>
          <w:szCs w:val="20"/>
          <w:rtl w:val="0"/>
        </w:rPr>
        <w:t xml:space="preserve"> </w:t>
      </w:r>
    </w:p>
    <w:p w:rsidR="00000000" w:rsidDel="00000000" w:rsidP="00000000" w:rsidRDefault="00000000" w:rsidRPr="00000000" w14:paraId="0000030C">
      <w:pPr>
        <w:pBdr>
          <w:top w:space="0" w:sz="0" w:val="nil"/>
          <w:left w:space="0" w:sz="0" w:val="nil"/>
          <w:bottom w:space="0" w:sz="0" w:val="nil"/>
          <w:right w:space="0" w:sz="0" w:val="nil"/>
          <w:between w:space="0" w:sz="0" w:val="nil"/>
        </w:pBdr>
        <w:ind w:left="2125.9842519685035" w:firstLine="0"/>
        <w:jc w:val="left"/>
        <w:rPr>
          <w:i w:val="1"/>
          <w:color w:val="000000"/>
          <w:sz w:val="20"/>
          <w:szCs w:val="20"/>
        </w:rPr>
      </w:pPr>
      <w:r w:rsidDel="00000000" w:rsidR="00000000" w:rsidRPr="00000000">
        <w:rPr>
          <w:sz w:val="20"/>
          <w:szCs w:val="20"/>
          <w:rtl w:val="0"/>
        </w:rPr>
        <w:t xml:space="preserve">E</w:t>
      </w:r>
      <w:r w:rsidDel="00000000" w:rsidR="00000000" w:rsidRPr="00000000">
        <w:rPr>
          <w:i w:val="1"/>
          <w:color w:val="000000"/>
          <w:sz w:val="20"/>
          <w:szCs w:val="20"/>
          <w:rtl w:val="0"/>
        </w:rPr>
        <w:t xml:space="preserve">jemplo de Toneladas de verduras vendidas por tipo de mercado</w:t>
      </w:r>
    </w:p>
    <w:tbl>
      <w:tblPr>
        <w:tblStyle w:val="Table12"/>
        <w:tblW w:w="5382.0" w:type="dxa"/>
        <w:jc w:val="center"/>
        <w:tblLayout w:type="fixed"/>
        <w:tblLook w:val="0400"/>
      </w:tblPr>
      <w:tblGrid>
        <w:gridCol w:w="2971"/>
        <w:gridCol w:w="2411"/>
        <w:tblGridChange w:id="0">
          <w:tblGrid>
            <w:gridCol w:w="2971"/>
            <w:gridCol w:w="2411"/>
          </w:tblGrid>
        </w:tblGridChange>
      </w:tblGrid>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30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Región</w:t>
            </w:r>
          </w:p>
        </w:tc>
        <w:tc>
          <w:tcPr>
            <w:tcBorders>
              <w:top w:color="000000" w:space="0" w:sz="4" w:val="single"/>
              <w:left w:color="000000" w:space="0" w:sz="0" w:val="nil"/>
              <w:bottom w:color="000000" w:space="0" w:sz="4" w:val="single"/>
              <w:right w:color="000000" w:space="0" w:sz="4" w:val="single"/>
            </w:tcBorders>
            <w:shd w:fill="ffc000" w:val="clear"/>
            <w:vAlign w:val="bottom"/>
          </w:tcPr>
          <w:p w:rsidR="00000000" w:rsidDel="00000000" w:rsidP="00000000" w:rsidRDefault="00000000" w:rsidRPr="00000000" w14:paraId="0000030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Número de empleados por sucursal</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F">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Boyacá</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0">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8</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1">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Antioquía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3">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Tolima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4">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11</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5">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Cundinamarca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7">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Total: Clientes regionales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8">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50</w:t>
            </w:r>
          </w:p>
        </w:tc>
      </w:tr>
    </w:tbl>
    <w:p w:rsidR="00000000" w:rsidDel="00000000" w:rsidP="00000000" w:rsidRDefault="00000000" w:rsidRPr="00000000" w14:paraId="0000031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jc w:val="left"/>
        <w:rPr>
          <w:color w:val="000000"/>
          <w:sz w:val="20"/>
          <w:szCs w:val="2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ind w:left="1417.3228346456694" w:firstLine="0"/>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12</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ind w:left="1417.3228346456694" w:firstLine="0"/>
        <w:jc w:val="left"/>
        <w:rPr>
          <w:i w:val="1"/>
          <w:color w:val="000000"/>
          <w:sz w:val="20"/>
          <w:szCs w:val="20"/>
        </w:rPr>
      </w:pPr>
      <w:r w:rsidDel="00000000" w:rsidR="00000000" w:rsidRPr="00000000">
        <w:rPr>
          <w:i w:val="1"/>
          <w:color w:val="000000"/>
          <w:sz w:val="20"/>
          <w:szCs w:val="20"/>
          <w:rtl w:val="0"/>
        </w:rPr>
        <w:t xml:space="preserve">Distribución de empleados de la empresa por región de operación</w:t>
      </w:r>
    </w:p>
    <w:p w:rsidR="00000000" w:rsidDel="00000000" w:rsidP="00000000" w:rsidRDefault="00000000" w:rsidRPr="00000000" w14:paraId="00000326">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sz w:val="20"/>
          <w:szCs w:val="20"/>
        </w:rPr>
        <w:drawing>
          <wp:inline distB="0" distT="0" distL="0" distR="0">
            <wp:extent cx="4230806" cy="2893326"/>
            <wp:docPr id="754" name=""/>
            <a:graphic>
              <a:graphicData uri="http://schemas.openxmlformats.org/drawingml/2006/chart">
                <c:chart r:id="rId54"/>
              </a:graphicData>
            </a:graphic>
          </wp:inline>
        </w:drawing>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3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Indicadores de gestión</w:t>
      </w:r>
      <w:r w:rsidDel="00000000" w:rsidR="00000000" w:rsidRPr="00000000">
        <w:rPr>
          <w:i w:val="0"/>
          <w:smallCaps w:val="0"/>
          <w:strike w:val="0"/>
          <w:color w:val="000000"/>
          <w:sz w:val="20"/>
          <w:szCs w:val="20"/>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jc w:val="center"/>
        <w:rPr>
          <w:sz w:val="20"/>
          <w:szCs w:val="20"/>
        </w:rPr>
      </w:pPr>
      <w:sdt>
        <w:sdtPr>
          <w:tag w:val="goog_rdk_12"/>
        </w:sdtPr>
        <w:sdtContent>
          <w:commentRangeStart w:id="12"/>
        </w:sdtContent>
      </w:sdt>
      <w:sdt>
        <w:sdtPr>
          <w:tag w:val="goog_rdk_13"/>
        </w:sdtPr>
        <w:sdtContent>
          <w:commentRangeStart w:id="13"/>
        </w:sdtContent>
      </w:sdt>
      <w:r w:rsidDel="00000000" w:rsidR="00000000" w:rsidRPr="00000000">
        <w:rPr>
          <w:sz w:val="20"/>
          <w:szCs w:val="20"/>
        </w:rPr>
        <w:drawing>
          <wp:inline distB="114300" distT="114300" distL="114300" distR="114300">
            <wp:extent cx="3113723" cy="1936997"/>
            <wp:effectExtent b="0" l="0" r="0" t="0"/>
            <wp:docPr id="78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113723" cy="1936997"/>
                    </a:xfrm>
                    <a:prstGeom prst="rect"/>
                    <a:ln/>
                  </pic:spPr>
                </pic:pic>
              </a:graphicData>
            </a:graphic>
          </wp:inline>
        </w:drawing>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4377690</wp:posOffset>
            </wp:positionH>
            <wp:positionV relativeFrom="paragraph">
              <wp:posOffset>75679</wp:posOffset>
            </wp:positionV>
            <wp:extent cx="1746250" cy="1746250"/>
            <wp:effectExtent b="0" l="0" r="0" t="0"/>
            <wp:wrapSquare wrapText="bothSides" distB="0" distT="0" distL="114300" distR="114300"/>
            <wp:docPr descr="Icono&#10;&#10;Descripción generada automáticamente" id="784" name="image5.png"/>
            <a:graphic>
              <a:graphicData uri="http://schemas.openxmlformats.org/drawingml/2006/picture">
                <pic:pic>
                  <pic:nvPicPr>
                    <pic:cNvPr descr="Icono&#10;&#10;Descripción generada automáticamente" id="0" name="image5.png"/>
                    <pic:cNvPicPr preferRelativeResize="0"/>
                  </pic:nvPicPr>
                  <pic:blipFill>
                    <a:blip r:embed="rId56"/>
                    <a:srcRect b="0" l="0" r="0" t="0"/>
                    <a:stretch>
                      <a:fillRect/>
                    </a:stretch>
                  </pic:blipFill>
                  <pic:spPr>
                    <a:xfrm>
                      <a:off x="0" y="0"/>
                      <a:ext cx="1746250" cy="1746250"/>
                    </a:xfrm>
                    <a:prstGeom prst="rect"/>
                    <a:ln/>
                  </pic:spPr>
                </pic:pic>
              </a:graphicData>
            </a:graphic>
          </wp:anchor>
        </w:drawing>
      </w:r>
    </w:p>
    <w:p w:rsidR="00000000" w:rsidDel="00000000" w:rsidP="00000000" w:rsidRDefault="00000000" w:rsidRPr="00000000" w14:paraId="0000033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indicadores de gestión son los instrumentos a través de los cuales la empresa mide sus desempeños en las diferentes funciones, actividades que desarrolla y que contrasta con los resultados esperados y fijados desde una planeación.</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se habla de indicadores de gestión, viene a la mente sinónimo de medición y control, que efectivamente es la función para la cual se establecen, es decir son los instrumentos que facilitan identificar y evaluar los niveles de cumplimiento o desviación de los logros o actividades a realizar frente a los resultados esperados.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indicador de gestión o KPI (Key Performance Indicator de su sigla traducida del inglés), representa la forma de medir si una función, proyecto, actividad, área funcional, unidad de negocio o la persona encargada, están alcanzando, logrando las metas y objetivos </w:t>
      </w:r>
      <w:r w:rsidDel="00000000" w:rsidR="00000000" w:rsidRPr="00000000">
        <w:rPr>
          <w:sz w:val="20"/>
          <w:szCs w:val="20"/>
          <w:rtl w:val="0"/>
        </w:rPr>
        <w:t xml:space="preserve">o resultados</w:t>
      </w:r>
      <w:r w:rsidDel="00000000" w:rsidR="00000000" w:rsidRPr="00000000">
        <w:rPr>
          <w:color w:val="000000"/>
          <w:sz w:val="20"/>
          <w:szCs w:val="20"/>
          <w:rtl w:val="0"/>
        </w:rPr>
        <w:t xml:space="preserve"> esperados.</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deben utilizar indicadores de gestión en todos los niveles empresariales para evaluar el desempeño y lo establecido como metas en la planeación de </w:t>
      </w:r>
      <w:r w:rsidDel="00000000" w:rsidR="00000000" w:rsidRPr="00000000">
        <w:rPr>
          <w:sz w:val="20"/>
          <w:szCs w:val="20"/>
          <w:rtl w:val="0"/>
        </w:rPr>
        <w:t xml:space="preserve">la gestión empresarial</w:t>
      </w:r>
      <w:r w:rsidDel="00000000" w:rsidR="00000000" w:rsidRPr="00000000">
        <w:rPr>
          <w:color w:val="000000"/>
          <w:sz w:val="20"/>
          <w:szCs w:val="20"/>
          <w:rtl w:val="0"/>
        </w:rPr>
        <w:t xml:space="preserve">. </w:t>
      </w:r>
    </w:p>
    <w:p w:rsidR="00000000" w:rsidDel="00000000" w:rsidP="00000000" w:rsidRDefault="00000000" w:rsidRPr="00000000" w14:paraId="0000033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Ejemplo de algunos indicadores de gestión aplicados a cada una de las áreas funcionales de la empresa:</w:t>
      </w:r>
    </w:p>
    <w:p w:rsidR="00000000" w:rsidDel="00000000" w:rsidP="00000000" w:rsidRDefault="00000000" w:rsidRPr="00000000" w14:paraId="0000033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Indicadores de gestión humana: </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Indicador de horas extra en el </w:t>
      </w:r>
      <w:r w:rsidDel="00000000" w:rsidR="00000000" w:rsidRPr="00000000">
        <w:rPr>
          <w:b w:val="1"/>
          <w:sz w:val="20"/>
          <w:szCs w:val="20"/>
          <w:rtl w:val="0"/>
        </w:rPr>
        <w:t xml:space="preserve">período</w:t>
      </w:r>
      <w:r w:rsidDel="00000000" w:rsidR="00000000" w:rsidRPr="00000000">
        <w:rPr>
          <w:i w:val="0"/>
          <w:smallCaps w:val="0"/>
          <w:strike w:val="0"/>
          <w:color w:val="000000"/>
          <w:sz w:val="20"/>
          <w:szCs w:val="20"/>
          <w:u w:val="none"/>
          <w:shd w:fill="auto" w:val="clear"/>
          <w:vertAlign w:val="baseline"/>
          <w:rtl w:val="0"/>
        </w:rPr>
        <w:t xml:space="preserve">: mide el nivel de trabajo adicional en un periodo con sobrecosto, a la jornada ordinaria.</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jc w:val="center"/>
        <w:rPr>
          <w:sz w:val="20"/>
          <w:szCs w:val="20"/>
        </w:rPr>
      </w:pPr>
      <m:oMath>
        <m:r>
          <w:rPr>
            <w:sz w:val="20"/>
            <w:szCs w:val="20"/>
          </w:rPr>
          <m:t xml:space="preserve">Nivel horas extra =</m:t>
        </m:r>
        <m:f>
          <m:fPr>
            <m:ctrlPr>
              <w:rPr>
                <w:sz w:val="20"/>
                <w:szCs w:val="20"/>
              </w:rPr>
            </m:ctrlPr>
          </m:fPr>
          <m:num>
            <m:r>
              <w:rPr>
                <w:sz w:val="20"/>
                <w:szCs w:val="20"/>
              </w:rPr>
              <m:t xml:space="preserve">Horas Extra del periodo</m:t>
            </m:r>
          </m:num>
          <m:den>
            <m:r>
              <w:rPr>
                <w:sz w:val="20"/>
                <w:szCs w:val="20"/>
              </w:rPr>
              <m:t xml:space="preserve">Total horas laboradas</m:t>
            </m:r>
          </m:den>
        </m:f>
        <m:r>
          <w:rPr>
            <w:sz w:val="20"/>
            <w:szCs w:val="20"/>
          </w:rPr>
          <m:t xml:space="preserve"> X 100</m:t>
        </m:r>
      </m:oMath>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Nivel de Ausentismo:</w:t>
      </w:r>
      <w:r w:rsidDel="00000000" w:rsidR="00000000" w:rsidRPr="00000000">
        <w:rPr>
          <w:i w:val="0"/>
          <w:smallCaps w:val="0"/>
          <w:strike w:val="0"/>
          <w:color w:val="000000"/>
          <w:sz w:val="20"/>
          <w:szCs w:val="20"/>
          <w:u w:val="none"/>
          <w:shd w:fill="auto" w:val="clear"/>
          <w:vertAlign w:val="baseline"/>
          <w:rtl w:val="0"/>
        </w:rPr>
        <w:t xml:space="preserve"> mide la proporción de horas no laboradas por los trabajadores, independientemente de su causal, refleja la ausencia de los trabajadores en general a </w:t>
      </w:r>
      <w:r w:rsidDel="00000000" w:rsidR="00000000" w:rsidRPr="00000000">
        <w:rPr>
          <w:sz w:val="20"/>
          <w:szCs w:val="20"/>
          <w:rtl w:val="0"/>
        </w:rPr>
        <w:t xml:space="preserve">la empresa</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46">
      <w:pPr>
        <w:jc w:val="center"/>
        <w:rPr>
          <w:sz w:val="20"/>
          <w:szCs w:val="20"/>
        </w:rPr>
      </w:pPr>
      <m:oMath>
        <m:r>
          <w:rPr>
            <w:sz w:val="20"/>
            <w:szCs w:val="20"/>
          </w:rPr>
          <m:t xml:space="preserve">Nivel ausentismo =</m:t>
        </m:r>
        <m:f>
          <m:fPr>
            <m:ctrlPr>
              <w:rPr>
                <w:sz w:val="20"/>
                <w:szCs w:val="20"/>
              </w:rPr>
            </m:ctrlPr>
          </m:fPr>
          <m:num>
            <m:r>
              <w:rPr>
                <w:sz w:val="20"/>
                <w:szCs w:val="20"/>
              </w:rPr>
              <m:t xml:space="preserve">Total horas no laboradas</m:t>
            </m:r>
          </m:num>
          <m:den>
            <m:r>
              <w:rPr>
                <w:sz w:val="20"/>
                <w:szCs w:val="20"/>
              </w:rPr>
              <m:t xml:space="preserve">Total horas laboradas</m:t>
            </m:r>
          </m:den>
        </m:f>
        <m:r>
          <w:rPr>
            <w:sz w:val="20"/>
            <w:szCs w:val="20"/>
          </w:rPr>
          <m:t xml:space="preserve"> X 100</m:t>
        </m:r>
      </m:oMath>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Nivel de personal:</w:t>
      </w:r>
      <w:r w:rsidDel="00000000" w:rsidR="00000000" w:rsidRPr="00000000">
        <w:rPr>
          <w:i w:val="0"/>
          <w:smallCaps w:val="0"/>
          <w:strike w:val="0"/>
          <w:color w:val="000000"/>
          <w:sz w:val="20"/>
          <w:szCs w:val="20"/>
          <w:u w:val="none"/>
          <w:shd w:fill="auto" w:val="clear"/>
          <w:vertAlign w:val="baseline"/>
          <w:rtl w:val="0"/>
        </w:rPr>
        <w:t xml:space="preserve"> mide la intensidad o proporción de trabajadores por área o departamento frente al total de empleados contratados en la empresa.</w:t>
      </w: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4A">
      <w:pPr>
        <w:jc w:val="center"/>
        <w:rPr>
          <w:sz w:val="20"/>
          <w:szCs w:val="20"/>
        </w:rPr>
      </w:pPr>
      <m:oMath>
        <m:r>
          <w:rPr>
            <w:sz w:val="20"/>
            <w:szCs w:val="20"/>
          </w:rPr>
          <m:t xml:space="preserve">Nivel de personal o distribución =</m:t>
        </m:r>
        <m:f>
          <m:fPr>
            <m:ctrlPr>
              <w:rPr>
                <w:sz w:val="20"/>
                <w:szCs w:val="20"/>
              </w:rPr>
            </m:ctrlPr>
          </m:fPr>
          <m:num>
            <m:r>
              <w:rPr>
                <w:sz w:val="20"/>
                <w:szCs w:val="20"/>
              </w:rPr>
              <m:t xml:space="preserve">Número de empleados en el departamento</m:t>
            </m:r>
          </m:num>
          <m:den>
            <m:r>
              <w:rPr>
                <w:sz w:val="20"/>
                <w:szCs w:val="20"/>
              </w:rPr>
              <m:t xml:space="preserve">Total trabajadores de la empresa</m:t>
            </m:r>
          </m:den>
        </m:f>
        <m:r>
          <w:rPr>
            <w:sz w:val="20"/>
            <w:szCs w:val="20"/>
          </w:rPr>
          <m:t xml:space="preserve"> X 100</m:t>
        </m:r>
      </m:oMath>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Índice de capacitación:</w:t>
      </w:r>
      <w:r w:rsidDel="00000000" w:rsidR="00000000" w:rsidRPr="00000000">
        <w:rPr>
          <w:i w:val="0"/>
          <w:smallCaps w:val="0"/>
          <w:strike w:val="0"/>
          <w:color w:val="000000"/>
          <w:sz w:val="20"/>
          <w:szCs w:val="20"/>
          <w:u w:val="none"/>
          <w:shd w:fill="auto" w:val="clear"/>
          <w:vertAlign w:val="baseline"/>
          <w:rtl w:val="0"/>
        </w:rPr>
        <w:t xml:space="preserve"> mide la intensidad o proporción de horas de capacitación, por las horas contratadas.</w:t>
      </w:r>
      <w:r w:rsidDel="00000000" w:rsidR="00000000" w:rsidRPr="00000000">
        <w:rPr>
          <w:rtl w:val="0"/>
        </w:rPr>
      </w:r>
    </w:p>
    <w:p w:rsidR="00000000" w:rsidDel="00000000" w:rsidP="00000000" w:rsidRDefault="00000000" w:rsidRPr="00000000" w14:paraId="0000034D">
      <w:pPr>
        <w:jc w:val="center"/>
        <w:rPr>
          <w:i w:val="0"/>
          <w:smallCaps w:val="0"/>
          <w:strike w:val="0"/>
          <w:color w:val="000000"/>
          <w:sz w:val="20"/>
          <w:szCs w:val="20"/>
          <w:u w:val="none"/>
          <w:shd w:fill="auto" w:val="clear"/>
          <w:vertAlign w:val="baseline"/>
        </w:rPr>
      </w:pPr>
      <m:oMath>
        <m:r>
          <w:rPr>
            <w:i w:val="0"/>
            <w:smallCaps w:val="0"/>
            <w:strike w:val="0"/>
            <w:color w:val="000000"/>
            <w:sz w:val="20"/>
            <w:szCs w:val="20"/>
            <w:u w:val="none"/>
            <w:shd w:fill="auto" w:val="clear"/>
            <w:vertAlign w:val="baseline"/>
          </w:rPr>
          <m:t xml:space="preserve">Nivel de capacitación en horas =</m:t>
        </m:r>
        <m:f>
          <m:fPr>
            <m:ctrlPr>
              <w:rPr>
                <w:i w:val="0"/>
                <w:smallCaps w:val="0"/>
                <w:strike w:val="0"/>
                <w:color w:val="000000"/>
                <w:sz w:val="20"/>
                <w:szCs w:val="20"/>
                <w:u w:val="none"/>
                <w:shd w:fill="auto" w:val="clear"/>
                <w:vertAlign w:val="baseline"/>
              </w:rPr>
            </m:ctrlPr>
          </m:fPr>
          <m:num>
            <m:r>
              <w:rPr>
                <w:sz w:val="20"/>
                <w:szCs w:val="20"/>
              </w:rPr>
              <m:t xml:space="preserve">Número</m:t>
            </m:r>
            <m:r>
              <w:rPr>
                <w:i w:val="0"/>
                <w:smallCaps w:val="0"/>
                <w:strike w:val="0"/>
                <w:color w:val="000000"/>
                <w:sz w:val="20"/>
                <w:szCs w:val="20"/>
                <w:u w:val="none"/>
                <w:shd w:fill="auto" w:val="clear"/>
                <w:vertAlign w:val="baseline"/>
              </w:rPr>
              <m:t xml:space="preserve"> de empleados en el periodo</m:t>
            </m:r>
          </m:num>
          <m:den>
            <m:r>
              <w:rPr>
                <w:i w:val="0"/>
                <w:smallCaps w:val="0"/>
                <w:strike w:val="0"/>
                <w:color w:val="000000"/>
                <w:sz w:val="20"/>
                <w:szCs w:val="20"/>
                <w:u w:val="none"/>
                <w:shd w:fill="auto" w:val="clear"/>
                <w:vertAlign w:val="baseline"/>
              </w:rPr>
              <m:t xml:space="preserve">Total trabajadores de la empresa</m:t>
            </m:r>
          </m:den>
        </m:f>
        <m:r>
          <w:rPr>
            <w:i w:val="0"/>
            <w:smallCaps w:val="0"/>
            <w:strike w:val="0"/>
            <w:color w:val="000000"/>
            <w:sz w:val="20"/>
            <w:szCs w:val="20"/>
            <w:u w:val="none"/>
            <w:shd w:fill="auto" w:val="clear"/>
            <w:vertAlign w:val="baseline"/>
          </w:rPr>
          <m:t xml:space="preserve"> X 100</m:t>
        </m:r>
      </m:oMath>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20"/>
          <w:szCs w:val="20"/>
        </w:rPr>
      </w:pPr>
      <w:r w:rsidDel="00000000" w:rsidR="00000000" w:rsidRPr="00000000">
        <w:rPr>
          <w:b w:val="1"/>
          <w:i w:val="0"/>
          <w:smallCaps w:val="0"/>
          <w:strike w:val="0"/>
          <w:color w:val="000000"/>
          <w:sz w:val="20"/>
          <w:szCs w:val="20"/>
          <w:u w:val="none"/>
          <w:shd w:fill="auto" w:val="clear"/>
          <w:vertAlign w:val="baseline"/>
          <w:rtl w:val="0"/>
        </w:rPr>
        <w:t xml:space="preserve">Indicadores Financieros</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sz w:val="20"/>
          <w:szCs w:val="20"/>
        </w:rPr>
      </w:pPr>
      <w:r w:rsidDel="00000000" w:rsidR="00000000" w:rsidRPr="00000000">
        <w:rPr>
          <w:b w:val="1"/>
          <w:i w:val="0"/>
          <w:smallCaps w:val="0"/>
          <w:strike w:val="0"/>
          <w:color w:val="000000"/>
          <w:sz w:val="20"/>
          <w:szCs w:val="20"/>
          <w:u w:val="none"/>
          <w:shd w:fill="auto" w:val="clear"/>
          <w:vertAlign w:val="baseline"/>
          <w:rtl w:val="0"/>
        </w:rPr>
        <w:t xml:space="preserve">Razón Corriente</w:t>
      </w:r>
      <w:r w:rsidDel="00000000" w:rsidR="00000000" w:rsidRPr="00000000">
        <w:rPr>
          <w:i w:val="0"/>
          <w:smallCaps w:val="0"/>
          <w:strike w:val="0"/>
          <w:color w:val="000000"/>
          <w:sz w:val="20"/>
          <w:szCs w:val="20"/>
          <w:u w:val="none"/>
          <w:shd w:fill="auto" w:val="clear"/>
          <w:vertAlign w:val="baseline"/>
          <w:rtl w:val="0"/>
        </w:rPr>
        <w:t xml:space="preserve">: mide la capacidad de liquidez que tiene la </w:t>
      </w:r>
      <w:r w:rsidDel="00000000" w:rsidR="00000000" w:rsidRPr="00000000">
        <w:rPr>
          <w:sz w:val="20"/>
          <w:szCs w:val="20"/>
          <w:rtl w:val="0"/>
        </w:rPr>
        <w:t xml:space="preserve">empresa</w:t>
      </w:r>
      <w:r w:rsidDel="00000000" w:rsidR="00000000" w:rsidRPr="00000000">
        <w:rPr>
          <w:i w:val="0"/>
          <w:smallCaps w:val="0"/>
          <w:strike w:val="0"/>
          <w:color w:val="000000"/>
          <w:sz w:val="20"/>
          <w:szCs w:val="20"/>
          <w:u w:val="none"/>
          <w:shd w:fill="auto" w:val="clear"/>
          <w:vertAlign w:val="baseline"/>
          <w:rtl w:val="0"/>
        </w:rPr>
        <w:t xml:space="preserve"> para pagar las obligaciones financieras o pasivos de corto plazo con recursos de activo corriente o de corto plazo. </w:t>
      </w:r>
      <w:r w:rsidDel="00000000" w:rsidR="00000000" w:rsidRPr="00000000">
        <w:rPr>
          <w:rtl w:val="0"/>
        </w:rPr>
      </w:r>
    </w:p>
    <w:p w:rsidR="00000000" w:rsidDel="00000000" w:rsidP="00000000" w:rsidRDefault="00000000" w:rsidRPr="00000000" w14:paraId="00000352">
      <w:pPr>
        <w:jc w:val="center"/>
        <w:rPr>
          <w:i w:val="0"/>
          <w:smallCaps w:val="0"/>
          <w:strike w:val="0"/>
          <w:color w:val="000000"/>
          <w:sz w:val="20"/>
          <w:szCs w:val="20"/>
          <w:u w:val="none"/>
          <w:shd w:fill="auto" w:val="clear"/>
          <w:vertAlign w:val="baseline"/>
        </w:rPr>
      </w:pPr>
      <m:oMath>
        <m:r>
          <w:rPr>
            <w:i w:val="0"/>
            <w:smallCaps w:val="0"/>
            <w:strike w:val="0"/>
            <w:color w:val="000000"/>
            <w:sz w:val="20"/>
            <w:szCs w:val="20"/>
            <w:u w:val="none"/>
            <w:shd w:fill="auto" w:val="clear"/>
            <w:vertAlign w:val="baseline"/>
          </w:rPr>
          <m:t xml:space="preserve">Razón corriente=</m:t>
        </m:r>
        <m:f>
          <m:fPr>
            <m:ctrlPr>
              <w:rPr>
                <w:i w:val="0"/>
                <w:smallCaps w:val="0"/>
                <w:strike w:val="0"/>
                <w:color w:val="000000"/>
                <w:sz w:val="20"/>
                <w:szCs w:val="20"/>
                <w:u w:val="none"/>
                <w:shd w:fill="auto" w:val="clear"/>
                <w:vertAlign w:val="baseline"/>
              </w:rPr>
            </m:ctrlPr>
          </m:fPr>
          <m:num>
            <m:r>
              <w:rPr>
                <w:i w:val="0"/>
                <w:smallCaps w:val="0"/>
                <w:strike w:val="0"/>
                <w:color w:val="000000"/>
                <w:sz w:val="20"/>
                <w:szCs w:val="20"/>
                <w:u w:val="none"/>
                <w:shd w:fill="auto" w:val="clear"/>
                <w:vertAlign w:val="baseline"/>
              </w:rPr>
              <m:t xml:space="preserve">Activo Corriente</m:t>
            </m:r>
          </m:num>
          <m:den>
            <m:r>
              <w:rPr>
                <w:i w:val="0"/>
                <w:smallCaps w:val="0"/>
                <w:strike w:val="0"/>
                <w:color w:val="000000"/>
                <w:sz w:val="20"/>
                <w:szCs w:val="20"/>
                <w:u w:val="none"/>
                <w:shd w:fill="auto" w:val="clear"/>
                <w:vertAlign w:val="baseline"/>
              </w:rPr>
              <m:t xml:space="preserve">Pasivo corriente</m:t>
            </m:r>
          </m:den>
        </m:f>
      </m:oMath>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Si es mayor a 1 significa que sus activos corrientes cubren sus obligaciones de corto plazo</w:t>
      </w:r>
    </w:p>
    <w:p w:rsidR="00000000" w:rsidDel="00000000" w:rsidP="00000000" w:rsidRDefault="00000000" w:rsidRPr="00000000" w14:paraId="000003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Razón de endeudamiento:</w:t>
      </w:r>
      <w:r w:rsidDel="00000000" w:rsidR="00000000" w:rsidRPr="00000000">
        <w:rPr>
          <w:i w:val="0"/>
          <w:smallCaps w:val="0"/>
          <w:strike w:val="0"/>
          <w:color w:val="000000"/>
          <w:sz w:val="20"/>
          <w:szCs w:val="20"/>
          <w:u w:val="none"/>
          <w:shd w:fill="auto" w:val="clear"/>
          <w:vertAlign w:val="baseline"/>
          <w:rtl w:val="0"/>
        </w:rPr>
        <w:t xml:space="preserve"> mide el nivel de endeudamiento que tiene la empresa, es decir la cantidad de recursos de la empresa que ha financiado con recursos monetarios ajenos.</w:t>
      </w:r>
      <w:r w:rsidDel="00000000" w:rsidR="00000000" w:rsidRPr="00000000">
        <w:rPr>
          <w:rtl w:val="0"/>
        </w:rPr>
      </w:r>
    </w:p>
    <w:p w:rsidR="00000000" w:rsidDel="00000000" w:rsidP="00000000" w:rsidRDefault="00000000" w:rsidRPr="00000000" w14:paraId="00000357">
      <w:pPr>
        <w:jc w:val="center"/>
        <w:rPr>
          <w:sz w:val="20"/>
          <w:szCs w:val="20"/>
        </w:rPr>
      </w:pPr>
      <m:oMath>
        <m:r>
          <w:rPr>
            <w:sz w:val="20"/>
            <w:szCs w:val="20"/>
          </w:rPr>
          <m:t xml:space="preserve">Razón de endeudamiento=</m:t>
        </m:r>
        <m:f>
          <m:fPr>
            <m:ctrlPr>
              <w:rPr>
                <w:sz w:val="20"/>
                <w:szCs w:val="20"/>
              </w:rPr>
            </m:ctrlPr>
          </m:fPr>
          <m:num>
            <m:r>
              <w:rPr>
                <w:sz w:val="20"/>
                <w:szCs w:val="20"/>
              </w:rPr>
              <m:t xml:space="preserve">Pasivos</m:t>
            </m:r>
          </m:num>
          <m:den>
            <m:r>
              <w:rPr>
                <w:sz w:val="20"/>
                <w:szCs w:val="20"/>
              </w:rPr>
              <m:t xml:space="preserve">Total Pasivos+Patrimonio</m:t>
            </m:r>
          </m:den>
        </m:f>
        <m:r>
          <w:rPr>
            <w:sz w:val="20"/>
            <w:szCs w:val="20"/>
          </w:rPr>
          <m:t xml:space="preserve"> X 100</m:t>
        </m:r>
      </m:oMath>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w:t>
      </w:r>
    </w:p>
    <w:p w:rsidR="00000000" w:rsidDel="00000000" w:rsidP="00000000" w:rsidRDefault="00000000" w:rsidRPr="00000000" w14:paraId="000003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5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Nivel de Cobertura de intereses</w:t>
      </w:r>
      <w:r w:rsidDel="00000000" w:rsidR="00000000" w:rsidRPr="00000000">
        <w:rPr>
          <w:i w:val="0"/>
          <w:smallCaps w:val="0"/>
          <w:strike w:val="0"/>
          <w:color w:val="000000"/>
          <w:sz w:val="20"/>
          <w:szCs w:val="20"/>
          <w:u w:val="none"/>
          <w:shd w:fill="auto" w:val="clear"/>
          <w:vertAlign w:val="baseline"/>
          <w:rtl w:val="0"/>
        </w:rPr>
        <w:t xml:space="preserve">: mide en </w:t>
      </w:r>
      <w:r w:rsidDel="00000000" w:rsidR="00000000" w:rsidRPr="00000000">
        <w:rPr>
          <w:sz w:val="20"/>
          <w:szCs w:val="20"/>
          <w:rtl w:val="0"/>
        </w:rPr>
        <w:t xml:space="preserve">qué</w:t>
      </w:r>
      <w:r w:rsidDel="00000000" w:rsidR="00000000" w:rsidRPr="00000000">
        <w:rPr>
          <w:i w:val="0"/>
          <w:smallCaps w:val="0"/>
          <w:strike w:val="0"/>
          <w:color w:val="000000"/>
          <w:sz w:val="20"/>
          <w:szCs w:val="20"/>
          <w:u w:val="none"/>
          <w:shd w:fill="auto" w:val="clear"/>
          <w:vertAlign w:val="baseline"/>
          <w:rtl w:val="0"/>
        </w:rPr>
        <w:t xml:space="preserve"> porcentaje la empresa genera utilidades operativas superiores para poder pagar los intereses de sus obligaciones</w:t>
      </w: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5C">
      <w:pPr>
        <w:jc w:val="center"/>
        <w:rPr>
          <w:sz w:val="20"/>
          <w:szCs w:val="20"/>
        </w:rPr>
      </w:pPr>
      <m:oMath>
        <m:r>
          <w:rPr>
            <w:sz w:val="20"/>
            <w:szCs w:val="20"/>
          </w:rPr>
          <m:t xml:space="preserve">Nivel de cobertura de intereses=</m:t>
        </m:r>
        <m:f>
          <m:fPr>
            <m:ctrlPr>
              <w:rPr>
                <w:sz w:val="20"/>
                <w:szCs w:val="20"/>
              </w:rPr>
            </m:ctrlPr>
          </m:fPr>
          <m:num>
            <m:r>
              <w:rPr>
                <w:sz w:val="20"/>
                <w:szCs w:val="20"/>
              </w:rPr>
              <m:t xml:space="preserve">Utilidad operativa</m:t>
            </m:r>
          </m:num>
          <m:den>
            <m:r>
              <w:rPr>
                <w:sz w:val="20"/>
                <w:szCs w:val="20"/>
              </w:rPr>
              <m:t xml:space="preserve">Intereses a pagar</m:t>
            </m:r>
          </m:den>
        </m:f>
        <m:r>
          <w:rPr>
            <w:sz w:val="20"/>
            <w:szCs w:val="20"/>
          </w:rPr>
          <m:t xml:space="preserve"> X 100</m:t>
        </m:r>
      </m:oMath>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20"/>
          <w:szCs w:val="20"/>
        </w:rPr>
      </w:pPr>
      <w:r w:rsidDel="00000000" w:rsidR="00000000" w:rsidRPr="00000000">
        <w:rPr>
          <w:b w:val="1"/>
          <w:i w:val="0"/>
          <w:smallCaps w:val="0"/>
          <w:strike w:val="0"/>
          <w:color w:val="000000"/>
          <w:sz w:val="20"/>
          <w:szCs w:val="20"/>
          <w:u w:val="none"/>
          <w:shd w:fill="auto" w:val="clear"/>
          <w:vertAlign w:val="baseline"/>
          <w:rtl w:val="0"/>
        </w:rPr>
        <w:t xml:space="preserve">Nivel de Rentabilidad Neta</w:t>
      </w:r>
      <w:r w:rsidDel="00000000" w:rsidR="00000000" w:rsidRPr="00000000">
        <w:rPr>
          <w:i w:val="0"/>
          <w:smallCaps w:val="0"/>
          <w:strike w:val="0"/>
          <w:color w:val="000000"/>
          <w:sz w:val="20"/>
          <w:szCs w:val="20"/>
          <w:u w:val="none"/>
          <w:shd w:fill="auto" w:val="clear"/>
          <w:vertAlign w:val="baseline"/>
          <w:rtl w:val="0"/>
        </w:rPr>
        <w:t xml:space="preserve">: mide la proporción de la utilidad respecto de las ventas netas de la empresa en un periodo</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jc w:val="center"/>
        <w:rPr>
          <w:i w:val="0"/>
          <w:smallCaps w:val="0"/>
          <w:strike w:val="0"/>
          <w:color w:val="000000"/>
          <w:sz w:val="20"/>
          <w:szCs w:val="20"/>
          <w:u w:val="none"/>
          <w:shd w:fill="auto" w:val="clear"/>
          <w:vertAlign w:val="baseline"/>
        </w:rPr>
      </w:pPr>
      <m:oMath>
        <m:r>
          <w:rPr>
            <w:i w:val="0"/>
            <w:smallCaps w:val="0"/>
            <w:strike w:val="0"/>
            <w:color w:val="000000"/>
            <w:sz w:val="20"/>
            <w:szCs w:val="20"/>
            <w:u w:val="none"/>
            <w:shd w:fill="auto" w:val="clear"/>
            <w:vertAlign w:val="baseline"/>
          </w:rPr>
          <m:t xml:space="preserve">Nivel de Rentabilidad Neta=</m:t>
        </m:r>
        <m:f>
          <m:fPr>
            <m:ctrlPr>
              <w:rPr>
                <w:i w:val="0"/>
                <w:smallCaps w:val="0"/>
                <w:strike w:val="0"/>
                <w:color w:val="000000"/>
                <w:sz w:val="20"/>
                <w:szCs w:val="20"/>
                <w:u w:val="none"/>
                <w:shd w:fill="auto" w:val="clear"/>
                <w:vertAlign w:val="baseline"/>
              </w:rPr>
            </m:ctrlPr>
          </m:fPr>
          <m:num>
            <m:r>
              <w:rPr>
                <w:i w:val="0"/>
                <w:smallCaps w:val="0"/>
                <w:strike w:val="0"/>
                <w:color w:val="000000"/>
                <w:sz w:val="20"/>
                <w:szCs w:val="20"/>
                <w:u w:val="none"/>
                <w:shd w:fill="auto" w:val="clear"/>
                <w:vertAlign w:val="baseline"/>
              </w:rPr>
              <m:t xml:space="preserve">Utilidad neta del periodo</m:t>
            </m:r>
          </m:num>
          <m:den>
            <m:r>
              <w:rPr>
                <w:i w:val="0"/>
                <w:smallCaps w:val="0"/>
                <w:strike w:val="0"/>
                <w:color w:val="000000"/>
                <w:sz w:val="20"/>
                <w:szCs w:val="20"/>
                <w:u w:val="none"/>
                <w:shd w:fill="auto" w:val="clear"/>
                <w:vertAlign w:val="baseline"/>
              </w:rPr>
              <m:t xml:space="preserve">Ventas netas del periodo</m:t>
            </m:r>
          </m:den>
        </m:f>
        <m:r>
          <w:rPr>
            <w:i w:val="0"/>
            <w:smallCaps w:val="0"/>
            <w:strike w:val="0"/>
            <w:color w:val="000000"/>
            <w:sz w:val="20"/>
            <w:szCs w:val="20"/>
            <w:u w:val="none"/>
            <w:shd w:fill="auto" w:val="clear"/>
            <w:vertAlign w:val="baseline"/>
          </w:rPr>
          <m:t xml:space="preserve"> X 100</m:t>
        </m:r>
      </m:oMath>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20"/>
          <w:szCs w:val="20"/>
        </w:rPr>
      </w:pPr>
      <w:r w:rsidDel="00000000" w:rsidR="00000000" w:rsidRPr="00000000">
        <w:rPr>
          <w:b w:val="1"/>
          <w:i w:val="0"/>
          <w:smallCaps w:val="0"/>
          <w:strike w:val="0"/>
          <w:color w:val="000000"/>
          <w:sz w:val="20"/>
          <w:szCs w:val="20"/>
          <w:u w:val="none"/>
          <w:shd w:fill="auto" w:val="clear"/>
          <w:vertAlign w:val="baseline"/>
          <w:rtl w:val="0"/>
        </w:rPr>
        <w:t xml:space="preserve">Indicadores productivos</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Calidad del producto: </w:t>
      </w:r>
      <w:r w:rsidDel="00000000" w:rsidR="00000000" w:rsidRPr="00000000">
        <w:rPr>
          <w:i w:val="0"/>
          <w:smallCaps w:val="0"/>
          <w:strike w:val="0"/>
          <w:color w:val="000000"/>
          <w:sz w:val="20"/>
          <w:szCs w:val="20"/>
          <w:u w:val="none"/>
          <w:shd w:fill="auto" w:val="clear"/>
          <w:vertAlign w:val="baseline"/>
          <w:rtl w:val="0"/>
        </w:rPr>
        <w:t xml:space="preserve">indica la proporción de productos defectuosos sobre el total de producto obtenido medido en unidades, en peso, o como se de la producción, pero se expresa en porcentaje, a menor valor mayor calidad del producto</w:t>
      </w:r>
      <w:r w:rsidDel="00000000" w:rsidR="00000000" w:rsidRPr="00000000">
        <w:rPr>
          <w:rtl w:val="0"/>
        </w:rPr>
      </w:r>
    </w:p>
    <w:p w:rsidR="00000000" w:rsidDel="00000000" w:rsidP="00000000" w:rsidRDefault="00000000" w:rsidRPr="00000000" w14:paraId="00000365">
      <w:pPr>
        <w:jc w:val="center"/>
        <w:rPr>
          <w:sz w:val="20"/>
          <w:szCs w:val="20"/>
        </w:rPr>
      </w:pPr>
      <m:oMath>
        <m:r>
          <w:rPr>
            <w:sz w:val="20"/>
            <w:szCs w:val="20"/>
          </w:rPr>
          <m:t xml:space="preserve">Calidad de producción=</m:t>
        </m:r>
        <m:f>
          <m:fPr>
            <m:ctrlPr>
              <w:rPr>
                <w:sz w:val="20"/>
                <w:szCs w:val="20"/>
              </w:rPr>
            </m:ctrlPr>
          </m:fPr>
          <m:num>
            <m:r>
              <w:rPr>
                <w:sz w:val="20"/>
                <w:szCs w:val="20"/>
              </w:rPr>
              <m:t xml:space="preserve">producto defectuoso</m:t>
            </m:r>
          </m:num>
          <m:den>
            <m:r>
              <w:rPr>
                <w:sz w:val="20"/>
                <w:szCs w:val="20"/>
              </w:rPr>
              <m:t xml:space="preserve">Total producto producido</m:t>
            </m:r>
          </m:den>
        </m:f>
        <m:r>
          <w:rPr>
            <w:sz w:val="20"/>
            <w:szCs w:val="20"/>
          </w:rPr>
          <m:t xml:space="preserve"> X 100</m:t>
        </m:r>
      </m:oMath>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Utilización de la capacidad instalada</w:t>
      </w:r>
      <w:r w:rsidDel="00000000" w:rsidR="00000000" w:rsidRPr="00000000">
        <w:rPr>
          <w:i w:val="0"/>
          <w:smallCaps w:val="0"/>
          <w:strike w:val="0"/>
          <w:color w:val="000000"/>
          <w:sz w:val="20"/>
          <w:szCs w:val="20"/>
          <w:u w:val="none"/>
          <w:shd w:fill="auto" w:val="clear"/>
          <w:vertAlign w:val="baseline"/>
          <w:rtl w:val="0"/>
        </w:rPr>
        <w:t xml:space="preserve">: mide el nivel de recursos utilizados para la producción</w:t>
      </w:r>
      <w:r w:rsidDel="00000000" w:rsidR="00000000" w:rsidRPr="00000000">
        <w:rPr>
          <w:rtl w:val="0"/>
        </w:rPr>
      </w:r>
    </w:p>
    <w:p w:rsidR="00000000" w:rsidDel="00000000" w:rsidP="00000000" w:rsidRDefault="00000000" w:rsidRPr="00000000" w14:paraId="00000368">
      <w:pPr>
        <w:jc w:val="center"/>
        <w:rPr>
          <w:i w:val="0"/>
          <w:smallCaps w:val="0"/>
          <w:strike w:val="0"/>
          <w:color w:val="000000"/>
          <w:sz w:val="20"/>
          <w:szCs w:val="20"/>
          <w:u w:val="none"/>
          <w:shd w:fill="auto" w:val="clear"/>
          <w:vertAlign w:val="baseline"/>
        </w:rPr>
      </w:pPr>
      <m:oMath>
        <m:r>
          <w:rPr>
            <w:i w:val="0"/>
            <w:smallCaps w:val="0"/>
            <w:strike w:val="0"/>
            <w:color w:val="000000"/>
            <w:sz w:val="20"/>
            <w:szCs w:val="20"/>
            <w:u w:val="none"/>
            <w:shd w:fill="auto" w:val="clear"/>
            <w:vertAlign w:val="baseline"/>
          </w:rPr>
          <m:t xml:space="preserve">Utilización de capacidad =</m:t>
        </m:r>
        <m:f>
          <m:fPr>
            <m:ctrlPr>
              <w:rPr>
                <w:i w:val="0"/>
                <w:smallCaps w:val="0"/>
                <w:strike w:val="0"/>
                <w:color w:val="000000"/>
                <w:sz w:val="20"/>
                <w:szCs w:val="20"/>
                <w:u w:val="none"/>
                <w:shd w:fill="auto" w:val="clear"/>
                <w:vertAlign w:val="baseline"/>
              </w:rPr>
            </m:ctrlPr>
          </m:fPr>
          <m:num>
            <m:r>
              <w:rPr>
                <w:sz w:val="20"/>
                <w:szCs w:val="20"/>
              </w:rPr>
              <m:t xml:space="preserve">Área</m:t>
            </m:r>
            <m:r>
              <w:rPr>
                <w:i w:val="0"/>
                <w:smallCaps w:val="0"/>
                <w:strike w:val="0"/>
                <w:color w:val="000000"/>
                <w:sz w:val="20"/>
                <w:szCs w:val="20"/>
                <w:u w:val="none"/>
                <w:shd w:fill="auto" w:val="clear"/>
                <w:vertAlign w:val="baseline"/>
              </w:rPr>
              <m:t xml:space="preserve"> utilizada para siembras</m:t>
            </m:r>
          </m:num>
          <m:den>
            <m:r>
              <w:rPr>
                <w:i w:val="0"/>
                <w:smallCaps w:val="0"/>
                <w:strike w:val="0"/>
                <w:color w:val="000000"/>
                <w:sz w:val="20"/>
                <w:szCs w:val="20"/>
                <w:u w:val="none"/>
                <w:shd w:fill="auto" w:val="clear"/>
                <w:vertAlign w:val="baseline"/>
              </w:rPr>
              <m:t xml:space="preserve">Total </m:t>
            </m:r>
            <m:r>
              <w:rPr>
                <w:sz w:val="20"/>
                <w:szCs w:val="20"/>
              </w:rPr>
              <m:t xml:space="preserve">área</m:t>
            </m:r>
            <m:r>
              <w:rPr>
                <w:i w:val="0"/>
                <w:smallCaps w:val="0"/>
                <w:strike w:val="0"/>
                <w:color w:val="000000"/>
                <w:sz w:val="20"/>
                <w:szCs w:val="20"/>
                <w:u w:val="none"/>
                <w:shd w:fill="auto" w:val="clear"/>
                <w:vertAlign w:val="baseline"/>
              </w:rPr>
              <m:t xml:space="preserve"> </m:t>
            </m:r>
            <m:r>
              <w:rPr>
                <w:sz w:val="20"/>
                <w:szCs w:val="20"/>
              </w:rPr>
              <m:t xml:space="preserve">disponible</m:t>
            </m:r>
            <m:r>
              <w:rPr>
                <w:i w:val="0"/>
                <w:smallCaps w:val="0"/>
                <w:strike w:val="0"/>
                <w:color w:val="000000"/>
                <w:sz w:val="20"/>
                <w:szCs w:val="20"/>
                <w:u w:val="none"/>
                <w:shd w:fill="auto" w:val="clear"/>
                <w:vertAlign w:val="baseline"/>
              </w:rPr>
              <m:t xml:space="preserve"> para siembra</m:t>
            </m:r>
          </m:den>
        </m:f>
        <m:r>
          <w:rPr>
            <w:i w:val="0"/>
            <w:smallCaps w:val="0"/>
            <w:strike w:val="0"/>
            <w:color w:val="000000"/>
            <w:sz w:val="20"/>
            <w:szCs w:val="20"/>
            <w:u w:val="none"/>
            <w:shd w:fill="auto" w:val="clear"/>
            <w:vertAlign w:val="baseline"/>
          </w:rPr>
          <m:t xml:space="preserve"> X 100</m:t>
        </m:r>
      </m:oMath>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Nivel de desperdicio: </w:t>
      </w:r>
      <w:r w:rsidDel="00000000" w:rsidR="00000000" w:rsidRPr="00000000">
        <w:rPr>
          <w:i w:val="0"/>
          <w:smallCaps w:val="0"/>
          <w:strike w:val="0"/>
          <w:color w:val="000000"/>
          <w:sz w:val="20"/>
          <w:szCs w:val="20"/>
          <w:u w:val="none"/>
          <w:shd w:fill="auto" w:val="clear"/>
          <w:vertAlign w:val="baseline"/>
          <w:rtl w:val="0"/>
        </w:rPr>
        <w:t xml:space="preserve">permite medir el nivel de</w:t>
      </w:r>
      <w:r w:rsidDel="00000000" w:rsidR="00000000" w:rsidRPr="00000000">
        <w:rPr>
          <w:b w:val="1"/>
          <w:i w:val="0"/>
          <w:smallCaps w:val="0"/>
          <w:strike w:val="0"/>
          <w:color w:val="000000"/>
          <w:sz w:val="20"/>
          <w:szCs w:val="20"/>
          <w:u w:val="none"/>
          <w:shd w:fill="auto" w:val="clear"/>
          <w:vertAlign w:val="baseline"/>
          <w:rtl w:val="0"/>
        </w:rPr>
        <w:t xml:space="preserve"> </w:t>
      </w:r>
      <w:r w:rsidDel="00000000" w:rsidR="00000000" w:rsidRPr="00000000">
        <w:rPr>
          <w:i w:val="0"/>
          <w:smallCaps w:val="0"/>
          <w:strike w:val="0"/>
          <w:color w:val="000000"/>
          <w:sz w:val="20"/>
          <w:szCs w:val="20"/>
          <w:u w:val="none"/>
          <w:shd w:fill="auto" w:val="clear"/>
          <w:vertAlign w:val="baseline"/>
          <w:rtl w:val="0"/>
        </w:rPr>
        <w:t xml:space="preserve">eficiencia en el uso de los recursos</w:t>
      </w: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6D">
      <w:pPr>
        <w:jc w:val="center"/>
        <w:rPr>
          <w:sz w:val="20"/>
          <w:szCs w:val="20"/>
        </w:rPr>
      </w:pPr>
      <m:oMath>
        <m:r>
          <w:rPr>
            <w:sz w:val="20"/>
            <w:szCs w:val="20"/>
          </w:rPr>
          <m:t xml:space="preserve">Nivel de desperdicio =</m:t>
        </m:r>
        <m:f>
          <m:fPr>
            <m:ctrlPr>
              <w:rPr>
                <w:sz w:val="20"/>
                <w:szCs w:val="20"/>
              </w:rPr>
            </m:ctrlPr>
          </m:fPr>
          <m:num>
            <m:r>
              <w:rPr>
                <w:sz w:val="20"/>
                <w:szCs w:val="20"/>
              </w:rPr>
              <m:t xml:space="preserve">Unidades defectuosas, de desperdicio</m:t>
            </m:r>
          </m:num>
          <m:den>
            <m:r>
              <w:rPr>
                <w:sz w:val="20"/>
                <w:szCs w:val="20"/>
              </w:rPr>
              <m:t xml:space="preserve">Total unidades recolectadas o producidas</m:t>
            </m:r>
          </m:den>
        </m:f>
        <m:r>
          <w:rPr>
            <w:sz w:val="20"/>
            <w:szCs w:val="20"/>
          </w:rPr>
          <m:t xml:space="preserve"> X 100</m:t>
        </m:r>
      </m:oMath>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Indicadores de ventas y comercialización:</w:t>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7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Clientes nuevos:</w:t>
      </w:r>
      <w:r w:rsidDel="00000000" w:rsidR="00000000" w:rsidRPr="00000000">
        <w:rPr>
          <w:i w:val="0"/>
          <w:smallCaps w:val="0"/>
          <w:strike w:val="0"/>
          <w:color w:val="000000"/>
          <w:sz w:val="20"/>
          <w:szCs w:val="20"/>
          <w:u w:val="none"/>
          <w:shd w:fill="auto" w:val="clear"/>
          <w:vertAlign w:val="baseline"/>
          <w:rtl w:val="0"/>
        </w:rPr>
        <w:t xml:space="preserve"> mide el desempeño de cada vendedor o del grupo de vendedores, en la consecución de clientes nuevos que compren efectivamente.</w:t>
      </w:r>
      <w:r w:rsidDel="00000000" w:rsidR="00000000" w:rsidRPr="00000000">
        <w:rPr>
          <w:rtl w:val="0"/>
        </w:rPr>
      </w:r>
    </w:p>
    <w:p w:rsidR="00000000" w:rsidDel="00000000" w:rsidP="00000000" w:rsidRDefault="00000000" w:rsidRPr="00000000" w14:paraId="00000372">
      <w:pPr>
        <w:jc w:val="center"/>
        <w:rPr>
          <w:sz w:val="20"/>
          <w:szCs w:val="20"/>
        </w:rPr>
      </w:pPr>
      <m:oMath>
        <m:r>
          <w:rPr>
            <w:sz w:val="20"/>
            <w:szCs w:val="20"/>
          </w:rPr>
          <m:t xml:space="preserve">Clientes nuevos =</m:t>
        </m:r>
        <m:f>
          <m:fPr>
            <m:ctrlPr>
              <w:rPr>
                <w:sz w:val="20"/>
                <w:szCs w:val="20"/>
              </w:rPr>
            </m:ctrlPr>
          </m:fPr>
          <m:num>
            <m:r>
              <w:rPr>
                <w:sz w:val="20"/>
                <w:szCs w:val="20"/>
              </w:rPr>
              <m:t xml:space="preserve">Total clientes nuevos</m:t>
            </m:r>
          </m:num>
          <m:den>
            <m:r>
              <w:rPr>
                <w:sz w:val="20"/>
                <w:szCs w:val="20"/>
              </w:rPr>
              <m:t xml:space="preserve">Total de clientes del periodo anterior</m:t>
            </m:r>
          </m:den>
        </m:f>
        <m:r>
          <w:rPr>
            <w:sz w:val="20"/>
            <w:szCs w:val="20"/>
          </w:rPr>
          <m:t xml:space="preserve"> X 100</m:t>
        </m:r>
      </m:oMath>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Participación en el mercado: </w:t>
      </w:r>
      <w:r w:rsidDel="00000000" w:rsidR="00000000" w:rsidRPr="00000000">
        <w:rPr>
          <w:i w:val="0"/>
          <w:smallCaps w:val="0"/>
          <w:strike w:val="0"/>
          <w:color w:val="000000"/>
          <w:sz w:val="20"/>
          <w:szCs w:val="20"/>
          <w:u w:val="none"/>
          <w:shd w:fill="auto" w:val="clear"/>
          <w:vertAlign w:val="baseline"/>
          <w:rtl w:val="0"/>
        </w:rPr>
        <w:t xml:space="preserve">mide </w:t>
      </w:r>
      <w:r w:rsidDel="00000000" w:rsidR="00000000" w:rsidRPr="00000000">
        <w:rPr>
          <w:sz w:val="20"/>
          <w:szCs w:val="20"/>
          <w:rtl w:val="0"/>
        </w:rPr>
        <w:t xml:space="preserve">qué</w:t>
      </w:r>
      <w:r w:rsidDel="00000000" w:rsidR="00000000" w:rsidRPr="00000000">
        <w:rPr>
          <w:i w:val="0"/>
          <w:smallCaps w:val="0"/>
          <w:strike w:val="0"/>
          <w:color w:val="000000"/>
          <w:sz w:val="20"/>
          <w:szCs w:val="20"/>
          <w:u w:val="none"/>
          <w:shd w:fill="auto" w:val="clear"/>
          <w:vertAlign w:val="baseline"/>
          <w:rtl w:val="0"/>
        </w:rPr>
        <w:t xml:space="preserve"> tanto de las ventas de la industria o sector donde opera la empresa, la empresa contribuye.</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jc w:val="center"/>
        <w:rPr>
          <w:sz w:val="20"/>
          <w:szCs w:val="20"/>
        </w:rPr>
      </w:pPr>
      <m:oMath>
        <m:r>
          <w:rPr>
            <w:sz w:val="20"/>
            <w:szCs w:val="20"/>
          </w:rPr>
          <m:t xml:space="preserve">Participación en el mercado =</m:t>
        </m:r>
        <m:f>
          <m:fPr>
            <m:ctrlPr>
              <w:rPr>
                <w:sz w:val="20"/>
                <w:szCs w:val="20"/>
              </w:rPr>
            </m:ctrlPr>
          </m:fPr>
          <m:num>
            <m:r>
              <w:rPr>
                <w:sz w:val="20"/>
                <w:szCs w:val="20"/>
              </w:rPr>
              <m:t xml:space="preserve">Ventas en pesos de la empresa</m:t>
            </m:r>
          </m:num>
          <m:den>
            <m:r>
              <w:rPr>
                <w:sz w:val="20"/>
                <w:szCs w:val="20"/>
              </w:rPr>
              <m:t xml:space="preserve">Total de ventas de la industria o sector</m:t>
            </m:r>
          </m:den>
        </m:f>
        <m:r>
          <w:rPr>
            <w:sz w:val="20"/>
            <w:szCs w:val="20"/>
          </w:rPr>
          <m:t xml:space="preserve"> X 100</m:t>
        </m:r>
      </m:oMath>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Balanced Scorecard (BSC)</w:t>
      </w: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BSC es una herramienta de gestión que convierte la visión o el objetivo a más largo plazo que tiene la empresa, en acciones explícitas, que mediante un conjunto de indicadores de gestión divididos en cuatro categorías o perspectivas en que se debe regir la empresa o negocio, estas perspectivas son las siguientes:</w:t>
      </w:r>
    </w:p>
    <w:p w:rsidR="00000000" w:rsidDel="00000000" w:rsidP="00000000" w:rsidRDefault="00000000" w:rsidRPr="00000000" w14:paraId="0000037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7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114300" distT="114300" distL="114300" distR="114300">
            <wp:extent cx="6120765" cy="1346200"/>
            <wp:effectExtent b="0" l="0" r="0" t="0"/>
            <wp:docPr id="790"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612076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En la siguiente figura se puede identificar la interacción que estas cuatro perspectivas tienen alrededor de la visión y misión empresarial, donde para su logro y desarrollo deben fijar y alcanzar objetivos por cada perspectiva, detallando los instrumentos de indicadores y metas de resultado.</w:t>
      </w:r>
    </w:p>
    <w:p w:rsidR="00000000" w:rsidDel="00000000" w:rsidP="00000000" w:rsidRDefault="00000000" w:rsidRPr="00000000" w14:paraId="000003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Figura: Modelo de Balanced Scorecard para la gestión empresarial</w:t>
      </w:r>
    </w:p>
    <w:tbl>
      <w:tblPr>
        <w:tblStyle w:val="Table13"/>
        <w:tblW w:w="9292.0" w:type="dxa"/>
        <w:jc w:val="left"/>
        <w:tblInd w:w="0.0" w:type="dxa"/>
        <w:tblLayout w:type="fixed"/>
        <w:tblLook w:val="0400"/>
      </w:tblPr>
      <w:tblGrid>
        <w:gridCol w:w="146"/>
        <w:gridCol w:w="781"/>
        <w:gridCol w:w="861"/>
        <w:gridCol w:w="593"/>
        <w:gridCol w:w="674"/>
        <w:gridCol w:w="146"/>
        <w:gridCol w:w="781"/>
        <w:gridCol w:w="861"/>
        <w:gridCol w:w="598"/>
        <w:gridCol w:w="674"/>
        <w:gridCol w:w="146"/>
        <w:gridCol w:w="781"/>
        <w:gridCol w:w="861"/>
        <w:gridCol w:w="569"/>
        <w:gridCol w:w="674"/>
        <w:gridCol w:w="146"/>
        <w:tblGridChange w:id="0">
          <w:tblGrid>
            <w:gridCol w:w="146"/>
            <w:gridCol w:w="781"/>
            <w:gridCol w:w="861"/>
            <w:gridCol w:w="593"/>
            <w:gridCol w:w="674"/>
            <w:gridCol w:w="146"/>
            <w:gridCol w:w="781"/>
            <w:gridCol w:w="861"/>
            <w:gridCol w:w="598"/>
            <w:gridCol w:w="674"/>
            <w:gridCol w:w="146"/>
            <w:gridCol w:w="781"/>
            <w:gridCol w:w="861"/>
            <w:gridCol w:w="569"/>
            <w:gridCol w:w="674"/>
            <w:gridCol w:w="146"/>
          </w:tblGrid>
        </w:tblGridChange>
      </w:tblGrid>
      <w:tr>
        <w:trPr>
          <w:cantSplit w:val="0"/>
          <w:trHeight w:val="250" w:hRule="atLeast"/>
          <w:tblHeader w:val="0"/>
        </w:trPr>
        <w:tc>
          <w:tcPr>
            <w:tcBorders>
              <w:top w:color="000000" w:space="0" w:sz="4" w:val="single"/>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85">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6">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7">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8">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9">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A">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B">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C">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D">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E">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8F">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0">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1">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2">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3">
            <w:pPr>
              <w:spacing w:line="240" w:lineRule="auto"/>
              <w:rPr>
                <w:rFonts w:ascii="Arial" w:cs="Arial" w:eastAsia="Arial" w:hAnsi="Arial"/>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94">
            <w:pPr>
              <w:spacing w:line="240" w:lineRule="auto"/>
              <w:rPr>
                <w:rFonts w:ascii="Arial" w:cs="Arial" w:eastAsia="Arial" w:hAnsi="Arial"/>
                <w:sz w:val="20"/>
                <w:szCs w:val="20"/>
              </w:rPr>
            </w:pPr>
            <w:r w:rsidDel="00000000" w:rsidR="00000000" w:rsidRPr="00000000">
              <w:rPr>
                <w:rtl w:val="0"/>
              </w:rPr>
            </w:r>
          </w:p>
        </w:tc>
      </w:tr>
      <w:tr>
        <w:trPr>
          <w:cantSplit w:val="0"/>
          <w:trHeight w:val="504"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9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A">
            <w:pPr>
              <w:spacing w:line="240" w:lineRule="auto"/>
              <w:rPr>
                <w:rFonts w:ascii="Arial" w:cs="Arial" w:eastAsia="Arial" w:hAnsi="Arial"/>
                <w:sz w:val="20"/>
                <w:szCs w:val="20"/>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9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Perspectiva Financiera:</w:t>
              <w:br w:type="textWrapping"/>
              <w:t xml:space="preserve">Desarrollos para tener éxito financiero ante los accionistas</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9F">
            <w:pPr>
              <w:spacing w:line="240" w:lineRule="auto"/>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A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A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7">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-4127499</wp:posOffset>
                      </wp:positionH>
                      <wp:positionV relativeFrom="paragraph">
                        <wp:posOffset>-3497579</wp:posOffset>
                      </wp:positionV>
                      <wp:extent cx="8488726" cy="8488722"/>
                      <wp:effectExtent b="0" l="0" r="0" t="0"/>
                      <wp:wrapNone/>
                      <wp:docPr id="759" name=""/>
                      <a:graphic>
                        <a:graphicData uri="http://schemas.microsoft.com/office/word/2010/wordprocessingShape">
                          <wps:wsp>
                            <wps:cNvSpPr/>
                            <wps:cNvPr id="49" name="Shape 49"/>
                            <wps:spPr>
                              <a:xfrm rot="-2432197">
                                <a:off x="4547805" y="3077690"/>
                                <a:ext cx="159639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Perspectivas externas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-4127499</wp:posOffset>
                      </wp:positionH>
                      <wp:positionV relativeFrom="paragraph">
                        <wp:posOffset>-3497579</wp:posOffset>
                      </wp:positionV>
                      <wp:extent cx="8488726" cy="8488722"/>
                      <wp:effectExtent b="0" l="0" r="0" t="0"/>
                      <wp:wrapNone/>
                      <wp:docPr id="759" name="image29.png"/>
                      <a:graphic>
                        <a:graphicData uri="http://schemas.openxmlformats.org/drawingml/2006/picture">
                          <pic:pic>
                            <pic:nvPicPr>
                              <pic:cNvPr id="0" name="image29.png"/>
                              <pic:cNvPicPr preferRelativeResize="0"/>
                            </pic:nvPicPr>
                            <pic:blipFill>
                              <a:blip r:embed="rId58"/>
                              <a:srcRect/>
                              <a:stretch>
                                <a:fillRect/>
                              </a:stretch>
                            </pic:blipFill>
                            <pic:spPr>
                              <a:xfrm>
                                <a:off x="0" y="0"/>
                                <a:ext cx="8488726" cy="8488722"/>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8">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-393699</wp:posOffset>
                      </wp:positionH>
                      <wp:positionV relativeFrom="paragraph">
                        <wp:posOffset>-253999</wp:posOffset>
                      </wp:positionV>
                      <wp:extent cx="1487804" cy="1771650"/>
                      <wp:effectExtent b="0" l="0" r="0" t="0"/>
                      <wp:wrapNone/>
                      <wp:docPr id="755" name=""/>
                      <a:graphic>
                        <a:graphicData uri="http://schemas.microsoft.com/office/word/2010/wordprocessingShape">
                          <wps:wsp>
                            <wps:cNvCnPr/>
                            <wps:spPr>
                              <a:xfrm flipH="1" rot="10800000">
                                <a:off x="4776723" y="3068800"/>
                                <a:ext cx="1138555" cy="1422400"/>
                              </a:xfrm>
                              <a:prstGeom prst="curvedConnector3">
                                <a:avLst>
                                  <a:gd fmla="val 1046" name="adj1"/>
                                </a:avLst>
                              </a:prstGeom>
                              <a:noFill/>
                              <a:ln cap="flat" cmpd="sng" w="69850">
                                <a:solidFill>
                                  <a:srgbClr val="00B050"/>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-393699</wp:posOffset>
                      </wp:positionH>
                      <wp:positionV relativeFrom="paragraph">
                        <wp:posOffset>-253999</wp:posOffset>
                      </wp:positionV>
                      <wp:extent cx="1487804" cy="1771650"/>
                      <wp:effectExtent b="0" l="0" r="0" t="0"/>
                      <wp:wrapNone/>
                      <wp:docPr id="755" name="image11.png"/>
                      <a:graphic>
                        <a:graphicData uri="http://schemas.openxmlformats.org/drawingml/2006/picture">
                          <pic:pic>
                            <pic:nvPicPr>
                              <pic:cNvPr id="0" name="image11.png"/>
                              <pic:cNvPicPr preferRelativeResize="0"/>
                            </pic:nvPicPr>
                            <pic:blipFill>
                              <a:blip r:embed="rId59"/>
                              <a:srcRect/>
                              <a:stretch>
                                <a:fillRect/>
                              </a:stretch>
                            </pic:blipFill>
                            <pic:spPr>
                              <a:xfrm>
                                <a:off x="0" y="0"/>
                                <a:ext cx="1487804" cy="1771650"/>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A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AC">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Indicador</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A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Meta</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A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Estado</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AF">
            <w:pPr>
              <w:spacing w:line="240" w:lineRule="auto"/>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B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B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B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B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B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B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B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C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C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C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C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C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C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C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1">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-774699</wp:posOffset>
                      </wp:positionH>
                      <wp:positionV relativeFrom="paragraph">
                        <wp:posOffset>-660399</wp:posOffset>
                      </wp:positionV>
                      <wp:extent cx="1515745" cy="2037715"/>
                      <wp:effectExtent b="0" l="0" r="0" t="0"/>
                      <wp:wrapNone/>
                      <wp:docPr id="764" name=""/>
                      <a:graphic>
                        <a:graphicData uri="http://schemas.microsoft.com/office/word/2010/wordprocessingShape">
                          <wps:wsp>
                            <wps:cNvCnPr/>
                            <wps:spPr>
                              <a:xfrm>
                                <a:off x="4762753" y="2935768"/>
                                <a:ext cx="1166495" cy="1688465"/>
                              </a:xfrm>
                              <a:prstGeom prst="curvedConnector3">
                                <a:avLst>
                                  <a:gd fmla="val 99811" name="adj1"/>
                                </a:avLst>
                              </a:prstGeom>
                              <a:noFill/>
                              <a:ln cap="flat" cmpd="sng" w="6985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-774699</wp:posOffset>
                      </wp:positionH>
                      <wp:positionV relativeFrom="paragraph">
                        <wp:posOffset>-660399</wp:posOffset>
                      </wp:positionV>
                      <wp:extent cx="1515745" cy="2037715"/>
                      <wp:effectExtent b="0" l="0" r="0" t="0"/>
                      <wp:wrapNone/>
                      <wp:docPr id="764" name="image34.png"/>
                      <a:graphic>
                        <a:graphicData uri="http://schemas.openxmlformats.org/drawingml/2006/picture">
                          <pic:pic>
                            <pic:nvPicPr>
                              <pic:cNvPr id="0" name="image34.png"/>
                              <pic:cNvPicPr preferRelativeResize="0"/>
                            </pic:nvPicPr>
                            <pic:blipFill>
                              <a:blip r:embed="rId60"/>
                              <a:srcRect/>
                              <a:stretch>
                                <a:fillRect/>
                              </a:stretch>
                            </pic:blipFill>
                            <pic:spPr>
                              <a:xfrm>
                                <a:off x="0" y="0"/>
                                <a:ext cx="1515745" cy="2037715"/>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D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D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6">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-863599</wp:posOffset>
                      </wp:positionV>
                      <wp:extent cx="5634355" cy="4932680"/>
                      <wp:effectExtent b="0" l="0" r="0" t="0"/>
                      <wp:wrapNone/>
                      <wp:docPr id="765" name=""/>
                      <a:graphic>
                        <a:graphicData uri="http://schemas.microsoft.com/office/word/2010/wordprocessingShape">
                          <wps:wsp>
                            <wps:cNvCnPr/>
                            <wps:spPr>
                              <a:xfrm flipH="1" rot="10800000">
                                <a:off x="2560573" y="1345410"/>
                                <a:ext cx="5570855" cy="4869180"/>
                              </a:xfrm>
                              <a:prstGeom prst="straightConnector1">
                                <a:avLst/>
                              </a:prstGeom>
                              <a:noFill/>
                              <a:ln cap="flat" cmpd="sng" w="12700">
                                <a:solidFill>
                                  <a:srgbClr val="7030A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-863599</wp:posOffset>
                      </wp:positionV>
                      <wp:extent cx="5634355" cy="4932680"/>
                      <wp:effectExtent b="0" l="0" r="0" t="0"/>
                      <wp:wrapNone/>
                      <wp:docPr id="765" name="image35.png"/>
                      <a:graphic>
                        <a:graphicData uri="http://schemas.openxmlformats.org/drawingml/2006/picture">
                          <pic:pic>
                            <pic:nvPicPr>
                              <pic:cNvPr id="0" name="image35.png"/>
                              <pic:cNvPicPr preferRelativeResize="0"/>
                            </pic:nvPicPr>
                            <pic:blipFill>
                              <a:blip r:embed="rId61"/>
                              <a:srcRect/>
                              <a:stretch>
                                <a:fillRect/>
                              </a:stretch>
                            </pic:blipFill>
                            <pic:spPr>
                              <a:xfrm>
                                <a:off x="0" y="0"/>
                                <a:ext cx="5634355" cy="4932680"/>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D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D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D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D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D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E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E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3E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E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E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3E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E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3F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3F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B">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907540" cy="1819275"/>
                      <wp:effectExtent b="0" l="0" r="0" t="0"/>
                      <wp:wrapNone/>
                      <wp:docPr id="760" name=""/>
                      <a:graphic>
                        <a:graphicData uri="http://schemas.microsoft.com/office/word/2010/wordprocessingShape">
                          <wps:wsp>
                            <wps:cNvSpPr/>
                            <wps:cNvPr id="50" name="Shape 50"/>
                            <wps:spPr>
                              <a:xfrm>
                                <a:off x="4455730" y="2933863"/>
                                <a:ext cx="1780540" cy="1692275"/>
                              </a:xfrm>
                              <a:prstGeom prst="ellipse">
                                <a:avLst/>
                              </a:prstGeom>
                              <a:solidFill>
                                <a:schemeClr val="accent5"/>
                              </a:solidFill>
                              <a:ln cap="flat" cmpd="sng" w="25400">
                                <a:solidFill>
                                  <a:srgbClr val="A9371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ffffff"/>
                                      <w:sz w:val="24"/>
                                      <w:vertAlign w:val="baseline"/>
                                    </w:rPr>
                                    <w:t xml:space="preserve">Visión y Objetivos Empresariales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907540" cy="1819275"/>
                      <wp:effectExtent b="0" l="0" r="0" t="0"/>
                      <wp:wrapNone/>
                      <wp:docPr id="760" name="image30.png"/>
                      <a:graphic>
                        <a:graphicData uri="http://schemas.openxmlformats.org/drawingml/2006/picture">
                          <pic:pic>
                            <pic:nvPicPr>
                              <pic:cNvPr id="0" name="image30.png"/>
                              <pic:cNvPicPr preferRelativeResize="0"/>
                            </pic:nvPicPr>
                            <pic:blipFill>
                              <a:blip r:embed="rId62"/>
                              <a:srcRect/>
                              <a:stretch>
                                <a:fillRect/>
                              </a:stretch>
                            </pic:blipFill>
                            <pic:spPr>
                              <a:xfrm>
                                <a:off x="0" y="0"/>
                                <a:ext cx="1907540" cy="1819275"/>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C">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D">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E">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3F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0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0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A">
            <w:pPr>
              <w:spacing w:line="240" w:lineRule="auto"/>
              <w:rPr>
                <w:rFonts w:ascii="Arial" w:cs="Arial" w:eastAsia="Arial" w:hAnsi="Arial"/>
                <w:sz w:val="20"/>
                <w:szCs w:val="20"/>
              </w:rPr>
            </w:pPr>
            <w:r w:rsidDel="00000000" w:rsidR="00000000" w:rsidRPr="00000000">
              <w:rPr>
                <w:rtl w:val="0"/>
              </w:rPr>
            </w:r>
          </w:p>
        </w:tc>
        <w:tc>
          <w:tcPr>
            <w:gridSpan w:val="4"/>
            <w:vMerge w:val="restart"/>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B">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0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1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1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A">
            <w:pPr>
              <w:spacing w:line="240" w:lineRule="auto"/>
              <w:rPr>
                <w:rFonts w:ascii="Arial" w:cs="Arial" w:eastAsia="Arial" w:hAnsi="Arial"/>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1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24">
            <w:pPr>
              <w:spacing w:line="240" w:lineRule="auto"/>
              <w:rPr>
                <w:rFonts w:ascii="Arial" w:cs="Arial" w:eastAsia="Arial" w:hAnsi="Arial"/>
                <w:sz w:val="20"/>
                <w:szCs w:val="20"/>
              </w:rPr>
            </w:pPr>
            <w:r w:rsidDel="00000000" w:rsidR="00000000" w:rsidRPr="00000000">
              <w:rPr>
                <w:rtl w:val="0"/>
              </w:rPr>
            </w:r>
          </w:p>
        </w:tc>
      </w:tr>
      <w:tr>
        <w:trPr>
          <w:cantSplit w:val="0"/>
          <w:trHeight w:val="541"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25">
            <w:pPr>
              <w:spacing w:line="240" w:lineRule="auto"/>
              <w:rPr>
                <w:rFonts w:ascii="Arial" w:cs="Arial" w:eastAsia="Arial" w:hAnsi="Arial"/>
                <w:sz w:val="20"/>
                <w:szCs w:val="20"/>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2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Perspectiva Clientes:</w:t>
              <w:br w:type="textWrapping"/>
              <w:t xml:space="preserve">¿Cómo debemos aparecer ante nuestros clientes para poder llegar a cumplir la visión?</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A">
            <w:pPr>
              <w:spacing w:line="240" w:lineRule="auto"/>
              <w:jc w:val="center"/>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2F">
            <w:pPr>
              <w:spacing w:line="240" w:lineRule="auto"/>
              <w:rPr>
                <w:rFonts w:ascii="Arial" w:cs="Arial" w:eastAsia="Arial" w:hAnsi="Arial"/>
                <w:sz w:val="20"/>
                <w:szCs w:val="20"/>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ddd9c4" w:val="clear"/>
            <w:vAlign w:val="center"/>
          </w:tcPr>
          <w:p w:rsidR="00000000" w:rsidDel="00000000" w:rsidP="00000000" w:rsidRDefault="00000000" w:rsidRPr="00000000" w14:paraId="00000430">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Perspectiva proceso internos:</w:t>
              <w:br w:type="textWrapping"/>
              <w:t xml:space="preserve">Desarrollos para tener éxito financiero ante los accionistas</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34">
            <w:pPr>
              <w:spacing w:line="240" w:lineRule="auto"/>
              <w:jc w:val="center"/>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3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36">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37">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Indicador</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38">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Meta</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39">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Estado</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3A">
            <w:pPr>
              <w:spacing w:line="240" w:lineRule="auto"/>
              <w:jc w:val="center"/>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3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40">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1">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Indicador</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2">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Meta</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3">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Estado</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44">
            <w:pPr>
              <w:spacing w:line="240" w:lineRule="auto"/>
              <w:jc w:val="center"/>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4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46">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7">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49">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4A">
            <w:pPr>
              <w:spacing w:line="240" w:lineRule="auto"/>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4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5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1">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2">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3">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54">
            <w:pPr>
              <w:spacing w:line="240" w:lineRule="auto"/>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5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56">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7">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59">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5A">
            <w:pPr>
              <w:spacing w:line="240" w:lineRule="auto"/>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5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6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1">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2">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3">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64">
            <w:pPr>
              <w:spacing w:line="240" w:lineRule="auto"/>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6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66">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7">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69">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6A">
            <w:pPr>
              <w:spacing w:line="240" w:lineRule="auto"/>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6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7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1">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2">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3">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74">
            <w:pPr>
              <w:spacing w:line="240" w:lineRule="auto"/>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7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76">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7">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8">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79">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7A">
            <w:pPr>
              <w:spacing w:line="240" w:lineRule="auto"/>
              <w:rPr>
                <w:rFonts w:ascii="Arial" w:cs="Arial" w:eastAsia="Arial" w:hAnsi="Arial"/>
                <w:color w:val="000000"/>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7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80">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81">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82">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83">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84">
            <w:pPr>
              <w:spacing w:line="240" w:lineRule="auto"/>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8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7">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-114299</wp:posOffset>
                      </wp:positionV>
                      <wp:extent cx="1482014" cy="1625315"/>
                      <wp:effectExtent b="0" l="0" r="0" t="0"/>
                      <wp:wrapNone/>
                      <wp:docPr id="761" name=""/>
                      <a:graphic>
                        <a:graphicData uri="http://schemas.microsoft.com/office/word/2010/wordprocessingShape">
                          <wps:wsp>
                            <wps:cNvCnPr/>
                            <wps:spPr>
                              <a:xfrm>
                                <a:off x="4779618" y="3141968"/>
                                <a:ext cx="1132764" cy="1276065"/>
                              </a:xfrm>
                              <a:prstGeom prst="curvedConnector3">
                                <a:avLst>
                                  <a:gd fmla="val -25" name="adj1"/>
                                </a:avLst>
                              </a:prstGeom>
                              <a:noFill/>
                              <a:ln cap="flat" cmpd="sng" w="69850">
                                <a:solidFill>
                                  <a:srgbClr val="00B050"/>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-114299</wp:posOffset>
                      </wp:positionV>
                      <wp:extent cx="1482014" cy="1625315"/>
                      <wp:effectExtent b="0" l="0" r="0" t="0"/>
                      <wp:wrapNone/>
                      <wp:docPr id="761" name="image31.png"/>
                      <a:graphic>
                        <a:graphicData uri="http://schemas.openxmlformats.org/drawingml/2006/picture">
                          <pic:pic>
                            <pic:nvPicPr>
                              <pic:cNvPr id="0" name="image31.png"/>
                              <pic:cNvPicPr preferRelativeResize="0"/>
                            </pic:nvPicPr>
                            <pic:blipFill>
                              <a:blip r:embed="rId63"/>
                              <a:srcRect/>
                              <a:stretch>
                                <a:fillRect/>
                              </a:stretch>
                            </pic:blipFill>
                            <pic:spPr>
                              <a:xfrm>
                                <a:off x="0" y="0"/>
                                <a:ext cx="1482014" cy="1625315"/>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A">
            <w:pPr>
              <w:spacing w:line="240" w:lineRule="auto"/>
              <w:rPr>
                <w:rFonts w:ascii="Arial" w:cs="Arial" w:eastAsia="Arial" w:hAnsi="Arial"/>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8F">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-126999</wp:posOffset>
                      </wp:positionV>
                      <wp:extent cx="1522957" cy="1659435"/>
                      <wp:effectExtent b="0" l="0" r="0" t="0"/>
                      <wp:wrapNone/>
                      <wp:docPr id="762" name=""/>
                      <a:graphic>
                        <a:graphicData uri="http://schemas.microsoft.com/office/word/2010/wordprocessingShape">
                          <wps:wsp>
                            <wps:cNvCnPr/>
                            <wps:spPr>
                              <a:xfrm flipH="1">
                                <a:off x="4759147" y="3124908"/>
                                <a:ext cx="1173707" cy="1310185"/>
                              </a:xfrm>
                              <a:prstGeom prst="curvedConnector3">
                                <a:avLst>
                                  <a:gd fmla="val -590" name="adj1"/>
                                </a:avLst>
                              </a:prstGeom>
                              <a:noFill/>
                              <a:ln cap="flat" cmpd="sng" w="6985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-126999</wp:posOffset>
                      </wp:positionV>
                      <wp:extent cx="1522957" cy="1659435"/>
                      <wp:effectExtent b="0" l="0" r="0" t="0"/>
                      <wp:wrapNone/>
                      <wp:docPr id="762" name="image32.png"/>
                      <a:graphic>
                        <a:graphicData uri="http://schemas.openxmlformats.org/drawingml/2006/picture">
                          <pic:pic>
                            <pic:nvPicPr>
                              <pic:cNvPr id="0" name="image32.png"/>
                              <pic:cNvPicPr preferRelativeResize="0"/>
                            </pic:nvPicPr>
                            <pic:blipFill>
                              <a:blip r:embed="rId64"/>
                              <a:srcRect/>
                              <a:stretch>
                                <a:fillRect/>
                              </a:stretch>
                            </pic:blipFill>
                            <pic:spPr>
                              <a:xfrm>
                                <a:off x="0" y="0"/>
                                <a:ext cx="1522957" cy="1659435"/>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9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9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A">
            <w:pPr>
              <w:spacing w:line="240" w:lineRule="auto"/>
              <w:rPr>
                <w:rFonts w:ascii="Arial" w:cs="Arial" w:eastAsia="Arial" w:hAnsi="Arial"/>
                <w:sz w:val="20"/>
                <w:szCs w:val="20"/>
              </w:rPr>
            </w:pPr>
            <w:r w:rsidDel="00000000" w:rsidR="00000000" w:rsidRPr="00000000">
              <w:rPr>
                <w:rtl w:val="0"/>
              </w:rPr>
            </w:r>
          </w:p>
        </w:tc>
        <w:tc>
          <w:tcPr>
            <w:gridSpan w:val="4"/>
            <w:vMerge w:val="continue"/>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9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A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A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B">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C">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D">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E">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A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B4">
            <w:pPr>
              <w:spacing w:line="240" w:lineRule="auto"/>
              <w:rPr>
                <w:rFonts w:ascii="Arial" w:cs="Arial" w:eastAsia="Arial" w:hAnsi="Arial"/>
                <w:sz w:val="20"/>
                <w:szCs w:val="20"/>
              </w:rPr>
            </w:pPr>
            <w:r w:rsidDel="00000000" w:rsidR="00000000" w:rsidRPr="00000000">
              <w:rPr>
                <w:rtl w:val="0"/>
              </w:rPr>
            </w:r>
          </w:p>
        </w:tc>
      </w:tr>
      <w:tr>
        <w:trPr>
          <w:cantSplit w:val="0"/>
          <w:trHeight w:val="776"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B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center"/>
          </w:tcPr>
          <w:p w:rsidR="00000000" w:rsidDel="00000000" w:rsidP="00000000" w:rsidRDefault="00000000" w:rsidRPr="00000000" w14:paraId="000004BA">
            <w:pPr>
              <w:spacing w:line="240" w:lineRule="auto"/>
              <w:rPr>
                <w:rFonts w:ascii="Arial" w:cs="Arial" w:eastAsia="Arial" w:hAnsi="Arial"/>
                <w:sz w:val="20"/>
                <w:szCs w:val="20"/>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ddd9c4" w:val="clear"/>
            <w:vAlign w:val="center"/>
          </w:tcPr>
          <w:p w:rsidR="00000000" w:rsidDel="00000000" w:rsidP="00000000" w:rsidRDefault="00000000" w:rsidRPr="00000000" w14:paraId="000004B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Perspectiva Procesos aprendizaje:</w:t>
              <w:br w:type="textWrapping"/>
              <w:t xml:space="preserve">¿Cómo mejorar la capacidad y facilitar el cambio para llegar a la visión?</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BF">
            <w:pPr>
              <w:spacing w:line="240" w:lineRule="auto"/>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2">
            <w:pPr>
              <w:spacing w:line="24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-3708399</wp:posOffset>
                      </wp:positionH>
                      <wp:positionV relativeFrom="paragraph">
                        <wp:posOffset>-3510279</wp:posOffset>
                      </wp:positionV>
                      <wp:extent cx="8629128" cy="8629128"/>
                      <wp:effectExtent b="0" l="0" r="0" t="0"/>
                      <wp:wrapNone/>
                      <wp:docPr id="763" name=""/>
                      <a:graphic>
                        <a:graphicData uri="http://schemas.microsoft.com/office/word/2010/wordprocessingShape">
                          <wps:wsp>
                            <wps:cNvSpPr/>
                            <wps:cNvPr id="53" name="Shape 53"/>
                            <wps:spPr>
                              <a:xfrm rot="-2777308">
                                <a:off x="4547805" y="3077690"/>
                                <a:ext cx="159639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Perspectivas internas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-3708399</wp:posOffset>
                      </wp:positionH>
                      <wp:positionV relativeFrom="paragraph">
                        <wp:posOffset>-3510279</wp:posOffset>
                      </wp:positionV>
                      <wp:extent cx="8629128" cy="8629128"/>
                      <wp:effectExtent b="0" l="0" r="0" t="0"/>
                      <wp:wrapNone/>
                      <wp:docPr id="763" name="image33.png"/>
                      <a:graphic>
                        <a:graphicData uri="http://schemas.openxmlformats.org/drawingml/2006/picture">
                          <pic:pic>
                            <pic:nvPicPr>
                              <pic:cNvPr id="0" name="image33.png"/>
                              <pic:cNvPicPr preferRelativeResize="0"/>
                            </pic:nvPicPr>
                            <pic:blipFill>
                              <a:blip r:embed="rId65"/>
                              <a:srcRect/>
                              <a:stretch>
                                <a:fillRect/>
                              </a:stretch>
                            </pic:blipFill>
                            <pic:spPr>
                              <a:xfrm>
                                <a:off x="0" y="0"/>
                                <a:ext cx="8629128" cy="8629128"/>
                              </a:xfrm>
                              <a:prstGeom prst="rect"/>
                              <a:ln/>
                            </pic:spPr>
                          </pic:pic>
                        </a:graphicData>
                      </a:graphic>
                    </wp:anchor>
                  </w:drawing>
                </mc:Fallback>
              </mc:AlternateConten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C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C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CB">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CC">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Indicador</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C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Meta</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CE">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Estado</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CF">
            <w:pPr>
              <w:spacing w:line="240" w:lineRule="auto"/>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D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D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D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D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D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D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D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E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E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E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E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E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E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E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4F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4F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4F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F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F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4F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4F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50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0" w:val="nil"/>
              <w:right w:color="000000" w:space="0" w:sz="0" w:val="nil"/>
            </w:tcBorders>
            <w:shd w:fill="ddd9c4" w:val="clear"/>
            <w:vAlign w:val="bottom"/>
          </w:tcPr>
          <w:p w:rsidR="00000000" w:rsidDel="00000000" w:rsidP="00000000" w:rsidRDefault="00000000" w:rsidRPr="00000000" w14:paraId="0000050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dd9c4" w:val="clear"/>
            <w:vAlign w:val="bottom"/>
          </w:tcPr>
          <w:p w:rsidR="00000000" w:rsidDel="00000000" w:rsidP="00000000" w:rsidRDefault="00000000" w:rsidRPr="00000000" w14:paraId="0000050B">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50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50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50E">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0F">
            <w:pPr>
              <w:spacing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1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1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1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dd9c4" w:val="clear"/>
            <w:vAlign w:val="bottom"/>
          </w:tcPr>
          <w:p w:rsidR="00000000" w:rsidDel="00000000" w:rsidP="00000000" w:rsidRDefault="00000000" w:rsidRPr="00000000" w14:paraId="0000051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ddd9c4" w:val="clear"/>
            <w:vAlign w:val="bottom"/>
          </w:tcPr>
          <w:p w:rsidR="00000000" w:rsidDel="00000000" w:rsidP="00000000" w:rsidRDefault="00000000" w:rsidRPr="00000000" w14:paraId="00000514">
            <w:pPr>
              <w:spacing w:line="240" w:lineRule="auto"/>
              <w:rPr>
                <w:rFonts w:ascii="Arial" w:cs="Arial" w:eastAsia="Arial" w:hAnsi="Arial"/>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4" w:val="single"/>
              <w:bottom w:color="000000" w:space="0" w:sz="4" w:val="single"/>
              <w:right w:color="000000" w:space="0" w:sz="0" w:val="nil"/>
            </w:tcBorders>
            <w:shd w:fill="ddd9c4" w:val="clear"/>
            <w:vAlign w:val="bottom"/>
          </w:tcPr>
          <w:p w:rsidR="00000000" w:rsidDel="00000000" w:rsidP="00000000" w:rsidRDefault="00000000" w:rsidRPr="00000000" w14:paraId="00000515">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6">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7">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8">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9">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A">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B">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C">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D">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E">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1F">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20">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21">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22">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ddd9c4" w:val="clear"/>
            <w:vAlign w:val="bottom"/>
          </w:tcPr>
          <w:p w:rsidR="00000000" w:rsidDel="00000000" w:rsidP="00000000" w:rsidRDefault="00000000" w:rsidRPr="00000000" w14:paraId="00000523">
            <w:pPr>
              <w:spacing w:line="24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dd9c4" w:val="clear"/>
            <w:vAlign w:val="bottom"/>
          </w:tcPr>
          <w:p w:rsidR="00000000" w:rsidDel="00000000" w:rsidP="00000000" w:rsidRDefault="00000000" w:rsidRPr="00000000" w14:paraId="00000524">
            <w:pPr>
              <w:spacing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525">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26">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5. Manual de funciones y responsabilidades</w:t>
      </w:r>
    </w:p>
    <w:p w:rsidR="00000000" w:rsidDel="00000000" w:rsidP="00000000" w:rsidRDefault="00000000" w:rsidRPr="00000000" w14:paraId="0000052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jc w:val="center"/>
        <w:rPr>
          <w:b w:val="1"/>
          <w:sz w:val="20"/>
          <w:szCs w:val="20"/>
        </w:rPr>
      </w:pPr>
      <w:sdt>
        <w:sdtPr>
          <w:tag w:val="goog_rdk_14"/>
        </w:sdtPr>
        <w:sdtContent>
          <w:commentRangeStart w:id="14"/>
        </w:sdtContent>
      </w:sdt>
      <w:sdt>
        <w:sdtPr>
          <w:tag w:val="goog_rdk_15"/>
        </w:sdtPr>
        <w:sdtContent>
          <w:commentRangeStart w:id="15"/>
        </w:sdtContent>
      </w:sdt>
      <w:r w:rsidDel="00000000" w:rsidR="00000000" w:rsidRPr="00000000">
        <w:rPr>
          <w:b w:val="1"/>
          <w:sz w:val="20"/>
          <w:szCs w:val="20"/>
        </w:rPr>
        <w:drawing>
          <wp:inline distB="114300" distT="114300" distL="114300" distR="114300">
            <wp:extent cx="3570923" cy="2215860"/>
            <wp:effectExtent b="0" l="0" r="0" t="0"/>
            <wp:docPr id="791"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3570923" cy="2215860"/>
                    </a:xfrm>
                    <a:prstGeom prst="rect"/>
                    <a:ln/>
                  </pic:spPr>
                </pic:pic>
              </a:graphicData>
            </a:graphic>
          </wp:inline>
        </w:drawing>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52B">
      <w:pPr>
        <w:shd w:fill="ffffff" w:val="clea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2C">
      <w:pPr>
        <w:shd w:fill="ffffff" w:val="clear"/>
        <w:jc w:val="both"/>
        <w:rPr>
          <w:color w:val="000000"/>
          <w:sz w:val="20"/>
          <w:szCs w:val="20"/>
        </w:rPr>
      </w:pPr>
      <w:r w:rsidDel="00000000" w:rsidR="00000000" w:rsidRPr="00000000">
        <w:rPr>
          <w:color w:val="000000"/>
          <w:sz w:val="20"/>
          <w:szCs w:val="20"/>
          <w:rtl w:val="0"/>
        </w:rPr>
        <w:t xml:space="preserve">Es un documento de carácter instrumental administrativo, de consulta y conocimiento a los empleados, que expone las principales normas, funciones, y responsabilidades, las posibilidades de ascensos, sanciones aplicables dentro de la empresa; tiene como objetivo actualizar e informar al recurso humano sobre las actividades a realizar, para la producción o tareas a desarrollar en la empresa.</w:t>
      </w:r>
    </w:p>
    <w:p w:rsidR="00000000" w:rsidDel="00000000" w:rsidP="00000000" w:rsidRDefault="00000000" w:rsidRPr="00000000" w14:paraId="0000052D">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2E">
      <w:pPr>
        <w:shd w:fill="ffffff" w:val="clear"/>
        <w:jc w:val="both"/>
        <w:rPr>
          <w:color w:val="000000"/>
          <w:sz w:val="20"/>
          <w:szCs w:val="20"/>
        </w:rPr>
      </w:pPr>
      <w:r w:rsidDel="00000000" w:rsidR="00000000" w:rsidRPr="00000000">
        <w:rPr>
          <w:color w:val="000000"/>
          <w:sz w:val="20"/>
          <w:szCs w:val="20"/>
          <w:rtl w:val="0"/>
        </w:rPr>
        <w:t xml:space="preserve">Es una herramienta del equipo de talento humano que le permite establecer con claridad las funciones y competencias laborales de los empleos que conforman la planta de personal </w:t>
      </w:r>
      <w:r w:rsidDel="00000000" w:rsidR="00000000" w:rsidRPr="00000000">
        <w:rPr>
          <w:sz w:val="20"/>
          <w:szCs w:val="20"/>
          <w:rtl w:val="0"/>
        </w:rPr>
        <w:t xml:space="preserve">de la empresa</w:t>
      </w:r>
      <w:r w:rsidDel="00000000" w:rsidR="00000000" w:rsidRPr="00000000">
        <w:rPr>
          <w:color w:val="000000"/>
          <w:sz w:val="20"/>
          <w:szCs w:val="20"/>
          <w:rtl w:val="0"/>
        </w:rPr>
        <w:t xml:space="preserve">; así como los requerimientos de conocimiento, experiencia y demás competencias exigidas para el desempeño de sus funciones laborales. </w:t>
      </w:r>
    </w:p>
    <w:p w:rsidR="00000000" w:rsidDel="00000000" w:rsidP="00000000" w:rsidRDefault="00000000" w:rsidRPr="00000000" w14:paraId="0000052F">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0">
      <w:pPr>
        <w:shd w:fill="ffffff" w:val="clear"/>
        <w:jc w:val="both"/>
        <w:rPr>
          <w:color w:val="000000"/>
          <w:sz w:val="20"/>
          <w:szCs w:val="20"/>
        </w:rPr>
      </w:pPr>
      <w:r w:rsidDel="00000000" w:rsidR="00000000" w:rsidRPr="00000000">
        <w:rPr>
          <w:color w:val="000000"/>
          <w:sz w:val="20"/>
          <w:szCs w:val="20"/>
          <w:rtl w:val="0"/>
        </w:rPr>
        <w:t xml:space="preserve">También hace parte importante para la ejecución de los procesos de planeación, requisitos de ingreso, permanencia y desarrollo del talento humano al servicio de la organización agropecuaria. </w:t>
      </w:r>
    </w:p>
    <w:p w:rsidR="00000000" w:rsidDel="00000000" w:rsidP="00000000" w:rsidRDefault="00000000" w:rsidRPr="00000000" w14:paraId="00000531">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2">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3">
      <w:pPr>
        <w:shd w:fill="ffffff" w:val="clear"/>
        <w:jc w:val="both"/>
        <w:rPr>
          <w:color w:val="000000"/>
          <w:sz w:val="20"/>
          <w:szCs w:val="20"/>
        </w:rPr>
      </w:pPr>
      <w:r w:rsidDel="00000000" w:rsidR="00000000" w:rsidRPr="00000000">
        <w:rPr>
          <w:b w:val="1"/>
          <w:color w:val="000000"/>
          <w:sz w:val="20"/>
          <w:szCs w:val="20"/>
          <w:rtl w:val="0"/>
        </w:rPr>
        <w:t xml:space="preserve">Características o particularidad de un manual de funciones y procedimientos</w:t>
      </w:r>
      <w:r w:rsidDel="00000000" w:rsidR="00000000" w:rsidRPr="00000000">
        <w:rPr>
          <w:color w:val="000000"/>
          <w:sz w:val="20"/>
          <w:szCs w:val="20"/>
          <w:rtl w:val="0"/>
        </w:rPr>
        <w:t xml:space="preserve">.</w:t>
      </w:r>
    </w:p>
    <w:p w:rsidR="00000000" w:rsidDel="00000000" w:rsidP="00000000" w:rsidRDefault="00000000" w:rsidRPr="00000000" w14:paraId="00000534">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5">
      <w:pPr>
        <w:shd w:fill="ffffff" w:val="clear"/>
        <w:jc w:val="both"/>
        <w:rPr>
          <w:color w:val="000000"/>
          <w:sz w:val="20"/>
          <w:szCs w:val="20"/>
        </w:rPr>
      </w:pPr>
      <w:r w:rsidDel="00000000" w:rsidR="00000000" w:rsidRPr="00000000">
        <w:rPr>
          <w:color w:val="000000"/>
          <w:sz w:val="20"/>
          <w:szCs w:val="20"/>
          <w:rtl w:val="0"/>
        </w:rPr>
        <w:t xml:space="preserve">El enfoque de este documento recae mayormente en la administración de recursos humanos y en la contribución del mejoramiento y desarrollo de la empresa. Contiene las políticas y tareas a desarrollar, así como la descripción de los cargos de trabajo relacionados con el proceso.</w:t>
      </w:r>
    </w:p>
    <w:p w:rsidR="00000000" w:rsidDel="00000000" w:rsidP="00000000" w:rsidRDefault="00000000" w:rsidRPr="00000000" w14:paraId="00000536">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7">
      <w:pPr>
        <w:shd w:fill="ffffff" w:val="clear"/>
        <w:jc w:val="both"/>
        <w:rPr>
          <w:color w:val="000000"/>
          <w:sz w:val="20"/>
          <w:szCs w:val="20"/>
        </w:rPr>
      </w:pPr>
      <w:r w:rsidDel="00000000" w:rsidR="00000000" w:rsidRPr="00000000">
        <w:rPr>
          <w:b w:val="1"/>
          <w:color w:val="000000"/>
          <w:sz w:val="20"/>
          <w:szCs w:val="20"/>
          <w:rtl w:val="0"/>
        </w:rPr>
        <w:t xml:space="preserve">Componentes de un manual de funciones</w:t>
      </w:r>
      <w:r w:rsidDel="00000000" w:rsidR="00000000" w:rsidRPr="00000000">
        <w:rPr>
          <w:color w:val="000000"/>
          <w:sz w:val="20"/>
          <w:szCs w:val="20"/>
          <w:rtl w:val="0"/>
        </w:rPr>
        <w:t xml:space="preserve">:</w:t>
      </w:r>
    </w:p>
    <w:p w:rsidR="00000000" w:rsidDel="00000000" w:rsidP="00000000" w:rsidRDefault="00000000" w:rsidRPr="00000000" w14:paraId="00000538">
      <w:pP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53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sdt>
        <w:sdtPr>
          <w:tag w:val="goog_rdk_16"/>
        </w:sdtPr>
        <w:sdtContent>
          <w:commentRangeStart w:id="16"/>
        </w:sdtContent>
      </w:sdt>
      <w:r w:rsidDel="00000000" w:rsidR="00000000" w:rsidRPr="00000000">
        <w:rPr>
          <w:b w:val="1"/>
          <w:i w:val="0"/>
          <w:smallCaps w:val="0"/>
          <w:strike w:val="0"/>
          <w:color w:val="000000"/>
          <w:sz w:val="20"/>
          <w:szCs w:val="20"/>
          <w:u w:val="none"/>
          <w:shd w:fill="auto" w:val="clear"/>
          <w:vertAlign w:val="baseline"/>
          <w:rtl w:val="0"/>
        </w:rPr>
        <w:t xml:space="preserve">Procesos o Procedimiento</w:t>
      </w:r>
      <w:r w:rsidDel="00000000" w:rsidR="00000000" w:rsidRPr="00000000">
        <w:rPr>
          <w:i w:val="0"/>
          <w:smallCaps w:val="0"/>
          <w:strike w:val="0"/>
          <w:color w:val="000000"/>
          <w:sz w:val="20"/>
          <w:szCs w:val="20"/>
          <w:u w:val="none"/>
          <w:shd w:fill="auto" w:val="clear"/>
          <w:vertAlign w:val="baseline"/>
          <w:rtl w:val="0"/>
        </w:rPr>
        <w:t xml:space="preserve">: es la descripción por escrito, narrativa y secuencial, de cada una de las operaciones que se realizan en un procedimiento, explicando en qué consisten, cuándo, cómo, dónde, con qué, y cuánto tiempo se hacen, señalando los cargos responsables de llevarlas a cabo, etc.</w:t>
      </w:r>
      <w:r w:rsidDel="00000000" w:rsidR="00000000" w:rsidRPr="00000000">
        <w:rPr>
          <w:rtl w:val="0"/>
        </w:rPr>
      </w:r>
    </w:p>
    <w:p w:rsidR="00000000" w:rsidDel="00000000" w:rsidP="00000000" w:rsidRDefault="00000000" w:rsidRPr="00000000" w14:paraId="0000053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Diagramas de flujo:</w:t>
      </w:r>
      <w:r w:rsidDel="00000000" w:rsidR="00000000" w:rsidRPr="00000000">
        <w:rPr>
          <w:i w:val="0"/>
          <w:smallCaps w:val="0"/>
          <w:strike w:val="0"/>
          <w:color w:val="000000"/>
          <w:sz w:val="20"/>
          <w:szCs w:val="20"/>
          <w:u w:val="none"/>
          <w:shd w:fill="auto" w:val="clear"/>
          <w:vertAlign w:val="baseline"/>
          <w:rtl w:val="0"/>
        </w:rPr>
        <w:t xml:space="preserve"> Es la representación gráfica de la sucesión de las actividades de un procedimiento y/o el recorrido productivo, de un producto o recurso, en donde se muestran los cargos que intervienen en cada operación descrita.</w:t>
      </w:r>
      <w:r w:rsidDel="00000000" w:rsidR="00000000" w:rsidRPr="00000000">
        <w:rPr>
          <w:rtl w:val="0"/>
        </w:rPr>
      </w:r>
    </w:p>
    <w:p w:rsidR="00000000" w:rsidDel="00000000" w:rsidP="00000000" w:rsidRDefault="00000000" w:rsidRPr="00000000" w14:paraId="0000053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Citación del cargo y las dependencias:</w:t>
      </w:r>
      <w:r w:rsidDel="00000000" w:rsidR="00000000" w:rsidRPr="00000000">
        <w:rPr>
          <w:i w:val="0"/>
          <w:smallCaps w:val="0"/>
          <w:strike w:val="0"/>
          <w:color w:val="000000"/>
          <w:sz w:val="20"/>
          <w:szCs w:val="20"/>
          <w:u w:val="none"/>
          <w:shd w:fill="auto" w:val="clear"/>
          <w:vertAlign w:val="baseline"/>
          <w:rtl w:val="0"/>
        </w:rPr>
        <w:t xml:space="preserve"> a las que se puede pertenecer el manual.</w:t>
      </w:r>
      <w:r w:rsidDel="00000000" w:rsidR="00000000" w:rsidRPr="00000000">
        <w:rPr>
          <w:rtl w:val="0"/>
        </w:rPr>
      </w:r>
    </w:p>
    <w:p w:rsidR="00000000" w:rsidDel="00000000" w:rsidP="00000000" w:rsidRDefault="00000000" w:rsidRPr="00000000" w14:paraId="0000053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Organigrama funcional:</w:t>
      </w:r>
      <w:r w:rsidDel="00000000" w:rsidR="00000000" w:rsidRPr="00000000">
        <w:rPr>
          <w:i w:val="0"/>
          <w:smallCaps w:val="0"/>
          <w:strike w:val="0"/>
          <w:color w:val="000000"/>
          <w:sz w:val="20"/>
          <w:szCs w:val="20"/>
          <w:u w:val="none"/>
          <w:shd w:fill="auto" w:val="clear"/>
          <w:vertAlign w:val="baseline"/>
          <w:rtl w:val="0"/>
        </w:rPr>
        <w:t xml:space="preserve"> de la empresa, que describa los cargos que involucra el manual, y que evidencie el conducto regular de comunicaciones y de reporte de actividades, lo que se llama regularmente jefe inmediato.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4518025</wp:posOffset>
            </wp:positionH>
            <wp:positionV relativeFrom="paragraph">
              <wp:posOffset>148627</wp:posOffset>
            </wp:positionV>
            <wp:extent cx="1602740" cy="1336675"/>
            <wp:effectExtent b="0" l="0" r="0" t="0"/>
            <wp:wrapSquare wrapText="bothSides" distB="0" distT="0" distL="114300" distR="114300"/>
            <wp:docPr descr="Icono&#10;&#10;Descripción generada automáticamente" id="788" name="image12.png"/>
            <a:graphic>
              <a:graphicData uri="http://schemas.openxmlformats.org/drawingml/2006/picture">
                <pic:pic>
                  <pic:nvPicPr>
                    <pic:cNvPr descr="Icono&#10;&#10;Descripción generada automáticamente" id="0" name="image12.png"/>
                    <pic:cNvPicPr preferRelativeResize="0"/>
                  </pic:nvPicPr>
                  <pic:blipFill>
                    <a:blip r:embed="rId67"/>
                    <a:srcRect b="0" l="0" r="0" t="0"/>
                    <a:stretch>
                      <a:fillRect/>
                    </a:stretch>
                  </pic:blipFill>
                  <pic:spPr>
                    <a:xfrm>
                      <a:off x="0" y="0"/>
                      <a:ext cx="1602740" cy="1336675"/>
                    </a:xfrm>
                    <a:prstGeom prst="rect"/>
                    <a:ln/>
                  </pic:spPr>
                </pic:pic>
              </a:graphicData>
            </a:graphic>
          </wp:anchor>
        </w:drawing>
      </w:r>
    </w:p>
    <w:p w:rsidR="00000000" w:rsidDel="00000000" w:rsidP="00000000" w:rsidRDefault="00000000" w:rsidRPr="00000000" w14:paraId="0000053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Las descripciones de tareas</w:t>
      </w:r>
      <w:r w:rsidDel="00000000" w:rsidR="00000000" w:rsidRPr="00000000">
        <w:rPr>
          <w:i w:val="0"/>
          <w:smallCaps w:val="0"/>
          <w:strike w:val="0"/>
          <w:color w:val="000000"/>
          <w:sz w:val="20"/>
          <w:szCs w:val="20"/>
          <w:u w:val="none"/>
          <w:shd w:fill="auto" w:val="clear"/>
          <w:vertAlign w:val="baseline"/>
          <w:rtl w:val="0"/>
        </w:rPr>
        <w:t xml:space="preserve">: de manera breve y conjugada a otros cargos, para detallar el funcionamiento general de la empresa y como es el paso a paso interactivo con otros cargos.</w:t>
      </w:r>
      <w:r w:rsidDel="00000000" w:rsidR="00000000" w:rsidRPr="00000000">
        <w:rPr>
          <w:rtl w:val="0"/>
        </w:rPr>
      </w:r>
    </w:p>
    <w:p w:rsidR="00000000" w:rsidDel="00000000" w:rsidP="00000000" w:rsidRDefault="00000000" w:rsidRPr="00000000" w14:paraId="0000053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Conocimientos básicos o esenciales</w:t>
      </w:r>
      <w:r w:rsidDel="00000000" w:rsidR="00000000" w:rsidRPr="00000000">
        <w:rPr>
          <w:i w:val="0"/>
          <w:smallCaps w:val="0"/>
          <w:strike w:val="0"/>
          <w:color w:val="000000"/>
          <w:sz w:val="20"/>
          <w:szCs w:val="20"/>
          <w:u w:val="none"/>
          <w:shd w:fill="auto" w:val="clear"/>
          <w:vertAlign w:val="baseline"/>
          <w:rtl w:val="0"/>
        </w:rPr>
        <w:t xml:space="preserve">: requisitos de formación académica y experiencia de quien desarrollará las actividades, ya que este aspecto fundamenta la idoneidad del trabajador.</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shd w:fill="ffffff" w:val="clea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41">
      <w:pPr>
        <w:shd w:fill="ffffff" w:val="clear"/>
        <w:jc w:val="both"/>
        <w:rPr>
          <w:color w:val="000000"/>
          <w:sz w:val="20"/>
          <w:szCs w:val="20"/>
        </w:rPr>
      </w:pPr>
      <w:r w:rsidDel="00000000" w:rsidR="00000000" w:rsidRPr="00000000">
        <w:rPr>
          <w:color w:val="000000"/>
          <w:sz w:val="20"/>
          <w:szCs w:val="20"/>
          <w:rtl w:val="0"/>
        </w:rPr>
        <w:t xml:space="preserve">La importancia de los manuales de funciones y procedimientos nace en que fija las bases para realizar el control y evaluación de desempeño, por otro lado facilita el autoaprendizaje del empleado acerca del funcionamiento de la empresa, los procesos donde participa y sus responsabilidades. Para una empresa del sector agropecuario es muy importante tener definido el manual específico de funciones de cada uno de sus empleados y saber cuál perfil ocupacional escoger de acuerdo a sus competencias laborales, pero sin desconocer los lineamientos del Ministerio del Trabajo, de la normatividad para el sector, etc.</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ind w:left="1700.7874015748032" w:firstLine="0"/>
        <w:jc w:val="left"/>
        <w:rPr>
          <w:b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sz w:val="20"/>
          <w:szCs w:val="20"/>
          <w:rtl w:val="0"/>
        </w:rPr>
        <w:t xml:space="preserve"> 13</w:t>
      </w:r>
      <w:r w:rsidDel="00000000" w:rsidR="00000000" w:rsidRPr="00000000">
        <w:rPr>
          <w:b w:val="1"/>
          <w:color w:val="000000"/>
          <w:sz w:val="20"/>
          <w:szCs w:val="20"/>
          <w:rtl w:val="0"/>
        </w:rPr>
        <w:t xml:space="preserve"> </w:t>
      </w:r>
    </w:p>
    <w:p w:rsidR="00000000" w:rsidDel="00000000" w:rsidP="00000000" w:rsidRDefault="00000000" w:rsidRPr="00000000" w14:paraId="00000544">
      <w:pPr>
        <w:pBdr>
          <w:top w:space="0" w:sz="0" w:val="nil"/>
          <w:left w:space="0" w:sz="0" w:val="nil"/>
          <w:bottom w:space="0" w:sz="0" w:val="nil"/>
          <w:right w:space="0" w:sz="0" w:val="nil"/>
          <w:between w:space="0" w:sz="0" w:val="nil"/>
        </w:pBdr>
        <w:ind w:left="1700.7874015748032" w:firstLine="0"/>
        <w:jc w:val="left"/>
        <w:rPr>
          <w:i w:val="1"/>
          <w:color w:val="000000"/>
          <w:sz w:val="20"/>
          <w:szCs w:val="20"/>
        </w:rPr>
      </w:pPr>
      <w:r w:rsidDel="00000000" w:rsidR="00000000" w:rsidRPr="00000000">
        <w:rPr>
          <w:sz w:val="20"/>
          <w:szCs w:val="20"/>
          <w:rtl w:val="0"/>
        </w:rPr>
        <w:t xml:space="preserve">E</w:t>
      </w:r>
      <w:r w:rsidDel="00000000" w:rsidR="00000000" w:rsidRPr="00000000">
        <w:rPr>
          <w:i w:val="1"/>
          <w:color w:val="000000"/>
          <w:sz w:val="20"/>
          <w:szCs w:val="20"/>
          <w:rtl w:val="0"/>
        </w:rPr>
        <w:t xml:space="preserve">jemplo de un manual de funciones</w:t>
      </w:r>
    </w:p>
    <w:p w:rsidR="00000000" w:rsidDel="00000000" w:rsidP="00000000" w:rsidRDefault="00000000" w:rsidRPr="00000000" w14:paraId="0000054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4002069" cy="2279031"/>
            <wp:effectExtent b="0" l="0" r="0" t="0"/>
            <wp:docPr descr="Diagrama&#10;&#10;Descripción generada automáticamente" id="792" name="image19.png"/>
            <a:graphic>
              <a:graphicData uri="http://schemas.openxmlformats.org/drawingml/2006/picture">
                <pic:pic>
                  <pic:nvPicPr>
                    <pic:cNvPr descr="Diagrama&#10;&#10;Descripción generada automáticamente" id="0" name="image19.png"/>
                    <pic:cNvPicPr preferRelativeResize="0"/>
                  </pic:nvPicPr>
                  <pic:blipFill>
                    <a:blip r:embed="rId68"/>
                    <a:srcRect b="3126" l="0" r="0" t="0"/>
                    <a:stretch>
                      <a:fillRect/>
                    </a:stretch>
                  </pic:blipFill>
                  <pic:spPr>
                    <a:xfrm>
                      <a:off x="0" y="0"/>
                      <a:ext cx="4002069" cy="2279031"/>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sz w:val="20"/>
          <w:szCs w:val="20"/>
        </w:rPr>
        <w:drawing>
          <wp:inline distB="0" distT="0" distL="0" distR="0">
            <wp:extent cx="3942312" cy="2452779"/>
            <wp:effectExtent b="0" l="0" r="0" t="0"/>
            <wp:docPr descr="Tabla&#10;&#10;Descripción generada automáticamente" id="793" name="image18.png"/>
            <a:graphic>
              <a:graphicData uri="http://schemas.openxmlformats.org/drawingml/2006/picture">
                <pic:pic>
                  <pic:nvPicPr>
                    <pic:cNvPr descr="Tabla&#10;&#10;Descripción generada automáticamente" id="0" name="image18.png"/>
                    <pic:cNvPicPr preferRelativeResize="0"/>
                  </pic:nvPicPr>
                  <pic:blipFill>
                    <a:blip r:embed="rId69"/>
                    <a:srcRect b="0" l="0" r="0" t="2516"/>
                    <a:stretch>
                      <a:fillRect/>
                    </a:stretch>
                  </pic:blipFill>
                  <pic:spPr>
                    <a:xfrm>
                      <a:off x="0" y="0"/>
                      <a:ext cx="3942312" cy="2452779"/>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ind w:left="1842.5196850393697" w:firstLine="0"/>
        <w:jc w:val="left"/>
        <w:rPr>
          <w:color w:val="000000"/>
          <w:sz w:val="20"/>
          <w:szCs w:val="20"/>
        </w:rPr>
      </w:pPr>
      <w:r w:rsidDel="00000000" w:rsidR="00000000" w:rsidRPr="00000000">
        <w:rPr>
          <w:sz w:val="20"/>
          <w:szCs w:val="20"/>
          <w:rtl w:val="0"/>
        </w:rPr>
        <w:t xml:space="preserve">Nota. https://bit.ly/3wSvyx9</w:t>
      </w: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Para ampliar conceptos sobre esta temática de manuales de funciones y procedimientos, se recomienda consultar el anexo </w:t>
      </w:r>
    </w:p>
    <w:p w:rsidR="00000000" w:rsidDel="00000000" w:rsidP="00000000" w:rsidRDefault="00000000" w:rsidRPr="00000000" w14:paraId="0000054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6. Gestión del talento humano</w:t>
      </w:r>
    </w:p>
    <w:p w:rsidR="00000000" w:rsidDel="00000000" w:rsidP="00000000" w:rsidRDefault="00000000" w:rsidRPr="00000000" w14:paraId="000005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prácticas de gestión del talento humano en empresas del sector agropecuarias en Colombia, han cambiado en cuanto a sus principios y la función de los dirigentes de organización, de aquella que se caracterizaba por tener un jefe autoritario; Ahora, se habla de una gestión basada en el liderazgo. El Sistema de gestión humana define los principios más generales para el desarrollo y movilización de las personas teniendo en cuenta sus características y el contexto que la organización necesita para alcanzar su misión. </w:t>
      </w:r>
    </w:p>
    <w:p w:rsidR="00000000" w:rsidDel="00000000" w:rsidP="00000000" w:rsidRDefault="00000000" w:rsidRPr="00000000" w14:paraId="000005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manejo directo de las personas es, y siempre ha sido, parte integral de la responsabilidad de los gerentes, los administradores y los supervisores. Una empresa u organización debe definir las responsabilidades del directivo, para cumplir con las funciones de Desarrollo humano de la siguiente forma:</w:t>
      </w:r>
    </w:p>
    <w:p w:rsidR="00000000" w:rsidDel="00000000" w:rsidP="00000000" w:rsidRDefault="00000000" w:rsidRPr="00000000" w14:paraId="0000055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5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Promover la superación profesional de acuerdo con el puesto.</w:t>
      </w:r>
      <w:r w:rsidDel="00000000" w:rsidR="00000000" w:rsidRPr="00000000">
        <w:rPr>
          <w:rtl w:val="0"/>
        </w:rPr>
      </w:r>
    </w:p>
    <w:p w:rsidR="00000000" w:rsidDel="00000000" w:rsidP="00000000" w:rsidRDefault="00000000" w:rsidRPr="00000000" w14:paraId="0000055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Influir en el mejoramiento del desempeño.</w:t>
      </w:r>
      <w:r w:rsidDel="00000000" w:rsidR="00000000" w:rsidRPr="00000000">
        <w:rPr>
          <w:rtl w:val="0"/>
        </w:rPr>
      </w:r>
    </w:p>
    <w:p w:rsidR="00000000" w:rsidDel="00000000" w:rsidP="00000000" w:rsidRDefault="00000000" w:rsidRPr="00000000" w14:paraId="0000055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Propiciar la cooperación y lograr excelentes relaciones interpersonales.</w:t>
      </w:r>
      <w:r w:rsidDel="00000000" w:rsidR="00000000" w:rsidRPr="00000000">
        <w:rPr>
          <w:rtl w:val="0"/>
        </w:rPr>
      </w:r>
    </w:p>
    <w:p w:rsidR="00000000" w:rsidDel="00000000" w:rsidP="00000000" w:rsidRDefault="00000000" w:rsidRPr="00000000" w14:paraId="0000055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Control preciso de los costes de mano de obra, lo que permitirá su uso eficiente.</w:t>
      </w:r>
      <w:r w:rsidDel="00000000" w:rsidR="00000000" w:rsidRPr="00000000">
        <w:rPr>
          <w:rtl w:val="0"/>
        </w:rPr>
      </w:r>
    </w:p>
    <w:p w:rsidR="00000000" w:rsidDel="00000000" w:rsidP="00000000" w:rsidRDefault="00000000" w:rsidRPr="00000000" w14:paraId="0000055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Desarrollar las competencias de cada persona.</w:t>
      </w:r>
      <w:r w:rsidDel="00000000" w:rsidR="00000000" w:rsidRPr="00000000">
        <w:rPr>
          <w:rtl w:val="0"/>
        </w:rPr>
      </w:r>
    </w:p>
    <w:p w:rsidR="00000000" w:rsidDel="00000000" w:rsidP="00000000" w:rsidRDefault="00000000" w:rsidRPr="00000000" w14:paraId="0000055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Promover excelentes condiciones de salud para el personal.</w:t>
      </w:r>
      <w:r w:rsidDel="00000000" w:rsidR="00000000" w:rsidRPr="00000000">
        <w:rPr>
          <w:rtl w:val="0"/>
        </w:rPr>
      </w:r>
    </w:p>
    <w:p w:rsidR="00000000" w:rsidDel="00000000" w:rsidP="00000000" w:rsidRDefault="00000000" w:rsidRPr="00000000" w14:paraId="000005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Evaluar a cada trabajador de acuerdo a su desempeño.</w:t>
      </w:r>
      <w:r w:rsidDel="00000000" w:rsidR="00000000" w:rsidRPr="00000000">
        <w:rPr>
          <w:rtl w:val="0"/>
        </w:rPr>
      </w:r>
    </w:p>
    <w:p w:rsidR="00000000" w:rsidDel="00000000" w:rsidP="00000000" w:rsidRDefault="00000000" w:rsidRPr="00000000" w14:paraId="000005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Ser tenido en cuenta con las necesidades del personal para el futuro.</w:t>
      </w:r>
      <w:r w:rsidDel="00000000" w:rsidR="00000000" w:rsidRPr="00000000">
        <w:rPr>
          <w:rtl w:val="0"/>
        </w:rPr>
      </w:r>
    </w:p>
    <w:p w:rsidR="00000000" w:rsidDel="00000000" w:rsidP="00000000" w:rsidRDefault="00000000" w:rsidRPr="00000000" w14:paraId="000005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Ubicar a las personas idóneas en el puesto adecuado.</w:t>
      </w: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rPr>
      </w:pP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7. Funciones sustantivas de la gestión de talento humano</w:t>
      </w:r>
    </w:p>
    <w:p w:rsidR="00000000" w:rsidDel="00000000" w:rsidP="00000000" w:rsidRDefault="00000000" w:rsidRPr="00000000" w14:paraId="0000055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sdt>
        <w:sdtPr>
          <w:tag w:val="goog_rdk_17"/>
        </w:sdtPr>
        <w:sdtContent>
          <w:commentRangeStart w:id="17"/>
        </w:sdtContent>
      </w:sdt>
      <w:r w:rsidDel="00000000" w:rsidR="00000000" w:rsidRPr="00000000">
        <w:rPr>
          <w:b w:val="1"/>
          <w:i w:val="0"/>
          <w:smallCaps w:val="0"/>
          <w:strike w:val="0"/>
          <w:color w:val="000000"/>
          <w:sz w:val="20"/>
          <w:szCs w:val="20"/>
          <w:u w:val="none"/>
          <w:shd w:fill="auto" w:val="clear"/>
          <w:vertAlign w:val="baseline"/>
          <w:rtl w:val="0"/>
        </w:rPr>
        <w:t xml:space="preserve">Reclutamiento y selección</w:t>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Es la función que se </w:t>
      </w:r>
      <w:r w:rsidDel="00000000" w:rsidR="00000000" w:rsidRPr="00000000">
        <w:rPr>
          <w:sz w:val="20"/>
          <w:szCs w:val="20"/>
          <w:rtl w:val="0"/>
        </w:rPr>
        <w:t xml:space="preserve">encarga</w:t>
      </w:r>
      <w:r w:rsidDel="00000000" w:rsidR="00000000" w:rsidRPr="00000000">
        <w:rPr>
          <w:i w:val="0"/>
          <w:smallCaps w:val="0"/>
          <w:strike w:val="0"/>
          <w:color w:val="000000"/>
          <w:sz w:val="20"/>
          <w:szCs w:val="20"/>
          <w:u w:val="none"/>
          <w:shd w:fill="auto" w:val="clear"/>
          <w:vertAlign w:val="baseline"/>
          <w:rtl w:val="0"/>
        </w:rPr>
        <w:t xml:space="preserve"> de difundir las necesidades de cargos a cubrir o vacantes, elegir a los candidatos, realizar las entrevistas preliminares y coordinar los esfuerzos con los responsables de la selección final.</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Seguridad</w:t>
      </w: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Es la función que v</w:t>
      </w:r>
      <w:r w:rsidDel="00000000" w:rsidR="00000000" w:rsidRPr="00000000">
        <w:rPr>
          <w:sz w:val="20"/>
          <w:szCs w:val="20"/>
          <w:rtl w:val="0"/>
        </w:rPr>
        <w:t xml:space="preserve">e</w:t>
      </w:r>
      <w:r w:rsidDel="00000000" w:rsidR="00000000" w:rsidRPr="00000000">
        <w:rPr>
          <w:i w:val="0"/>
          <w:smallCaps w:val="0"/>
          <w:strike w:val="0"/>
          <w:color w:val="000000"/>
          <w:sz w:val="20"/>
          <w:szCs w:val="20"/>
          <w:u w:val="none"/>
          <w:shd w:fill="auto" w:val="clear"/>
          <w:vertAlign w:val="baseline"/>
          <w:rtl w:val="0"/>
        </w:rPr>
        <w:t xml:space="preserve">la por la integridad y salud del trabajador en el desarrollo del trabajo, es un factor importante que por ley establece que las empresas deben suministrar un ambiente seguro de higiene, seguridad industrial y salud en el trabajo. Una de las principales funciones del departamento de Recursos Humanos es llevar a cabo las capacitaciones y entrenamientos en un contexto seguro, manteniendo el espacio disponible, despejado de materiales o elementos que lleguen a causar lesiones en los trabajadores.</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departamento de recursos humanos debe ser el promotor de La Seguridad y Salud en el trabajo (SST), tal como dicta el Ministerio de Salud, llevado como una disciplina que busca prevenir de las lesiones y las enfermedades causadas por las condiciones de trabajo, velando por la protección y promoción de la salud de los trabajadores.</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Ambiente laboral</w:t>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Creación de una cultura de trabajo unificado, que proporcione la armonía, el entendimiento y beneplácito de los trabajadores, ejercicio que se realiza desde las relaciones laborales interpersonales, que forman parte de las funciones del trabajador, siendo el departamento de Recursos Humanos el gestor y promotor de dicho ambiente favorable al trabajo. En este ejercicio las relaciones laborales se dan en un marco de unión para el personal, negociar acuerdos colectivos y atender los problemas con la interpretación de los contratos, así mismo de </w:t>
      </w:r>
      <w:r w:rsidDel="00000000" w:rsidR="00000000" w:rsidRPr="00000000">
        <w:rPr>
          <w:sz w:val="20"/>
          <w:szCs w:val="20"/>
          <w:rtl w:val="0"/>
        </w:rPr>
        <w:t xml:space="preserve">construir</w:t>
      </w:r>
      <w:r w:rsidDel="00000000" w:rsidR="00000000" w:rsidRPr="00000000">
        <w:rPr>
          <w:i w:val="0"/>
          <w:smallCaps w:val="0"/>
          <w:strike w:val="0"/>
          <w:color w:val="000000"/>
          <w:sz w:val="20"/>
          <w:szCs w:val="20"/>
          <w:u w:val="none"/>
          <w:shd w:fill="auto" w:val="clear"/>
          <w:vertAlign w:val="baseline"/>
          <w:rtl w:val="0"/>
        </w:rPr>
        <w:t xml:space="preserve"> un sello de buen trato.</w:t>
      </w:r>
    </w:p>
    <w:p w:rsidR="00000000" w:rsidDel="00000000" w:rsidP="00000000" w:rsidRDefault="00000000" w:rsidRPr="00000000" w14:paraId="0000056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Compensaciones y beneficios</w:t>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departamento de recursos humanos será el encargado de realizar la liquidación y compensación efectiva a los trabajadores, por el servicio recibido por la empresa. Este ejercicio hace que se tengan que establecer esquemas de compensación que regularmente son en dinero a lo cual se le denomina salario o sueldo, y complementariamente, se pueden dar otros tipos de beneficio en conformidad  lo que la norma laboral permite. </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Ejemplo. a los trabajadores del sector agropecuario, que viven en las fincas, su salario se </w:t>
      </w:r>
      <w:r w:rsidDel="00000000" w:rsidR="00000000" w:rsidRPr="00000000">
        <w:rPr>
          <w:sz w:val="20"/>
          <w:szCs w:val="20"/>
          <w:rtl w:val="0"/>
        </w:rPr>
        <w:t xml:space="preserve">compensa en parte</w:t>
      </w:r>
      <w:r w:rsidDel="00000000" w:rsidR="00000000" w:rsidRPr="00000000">
        <w:rPr>
          <w:i w:val="0"/>
          <w:smallCaps w:val="0"/>
          <w:strike w:val="0"/>
          <w:color w:val="000000"/>
          <w:sz w:val="20"/>
          <w:szCs w:val="20"/>
          <w:u w:val="none"/>
          <w:shd w:fill="auto" w:val="clear"/>
          <w:vertAlign w:val="baseline"/>
          <w:rtl w:val="0"/>
        </w:rPr>
        <w:t xml:space="preserve"> en efectivo y parte se puede dar en representación a usufructo de la finca , la habitación, los alimentos, etc. Siempre y cuando no supere el 50% del valor de la compensación pactada. </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En este ejercicio el departamento de recursos humanos debe analizar la estructura de compensación y evaluar las prácticas de pago del sector o la competencia. Por otro lado, un especialista en beneficios también podría negociar una cobertura de salud para sus empleados o coordinar actividades con presupuesto de la empresa.</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Cumplimiento de normativas</w:t>
      </w: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Ejecutar las disposiciones normativas y de leyes laborales es obligación y función del departamento de recursos humanos. El incumplimiento por parte de ellos empresarios, puede incurrir en sanciones además que representa prácticas </w:t>
      </w:r>
      <w:r w:rsidDel="00000000" w:rsidR="00000000" w:rsidRPr="00000000">
        <w:rPr>
          <w:sz w:val="20"/>
          <w:szCs w:val="20"/>
          <w:rtl w:val="0"/>
        </w:rPr>
        <w:t xml:space="preserve">peligrosas</w:t>
      </w:r>
      <w:r w:rsidDel="00000000" w:rsidR="00000000" w:rsidRPr="00000000">
        <w:rPr>
          <w:i w:val="0"/>
          <w:smallCaps w:val="0"/>
          <w:strike w:val="0"/>
          <w:color w:val="000000"/>
          <w:sz w:val="20"/>
          <w:szCs w:val="20"/>
          <w:u w:val="none"/>
          <w:shd w:fill="auto" w:val="clear"/>
          <w:vertAlign w:val="baseline"/>
          <w:rtl w:val="0"/>
        </w:rPr>
        <w:t xml:space="preserve"> y riesgosas en sus trabajadores, lo que genera un ambiente de insatisfacción de los empleados, afectando la productividad.</w:t>
      </w:r>
    </w:p>
    <w:p w:rsidR="00000000" w:rsidDel="00000000" w:rsidP="00000000" w:rsidRDefault="00000000" w:rsidRPr="00000000" w14:paraId="000005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Capacitación y desarrollo</w:t>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rPr>
      </w:pPr>
      <w:r w:rsidDel="00000000" w:rsidR="00000000" w:rsidRPr="00000000">
        <w:rPr>
          <w:i w:val="0"/>
          <w:smallCaps w:val="0"/>
          <w:strike w:val="0"/>
          <w:color w:val="000000"/>
          <w:sz w:val="20"/>
          <w:szCs w:val="20"/>
          <w:u w:val="none"/>
          <w:shd w:fill="auto" w:val="clear"/>
          <w:vertAlign w:val="baseline"/>
          <w:rtl w:val="0"/>
        </w:rPr>
        <w:t xml:space="preserve">A efectos de mejora continua y de desarrollo técnico, las empresas deben suministrar a sus empleados herramientas para el éxito profesional, siendo la capacitación uno de los mecanismos de mejora continua y para adaptarse a una nueva cultura organizacional. A su vez, la capacitación regularmente, necesitará entrenamiento, </w:t>
      </w:r>
      <w:r w:rsidDel="00000000" w:rsidR="00000000" w:rsidRPr="00000000">
        <w:rPr>
          <w:sz w:val="20"/>
          <w:szCs w:val="20"/>
          <w:rtl w:val="0"/>
        </w:rPr>
        <w:t xml:space="preserve">práctica</w:t>
      </w:r>
      <w:r w:rsidDel="00000000" w:rsidR="00000000" w:rsidRPr="00000000">
        <w:rPr>
          <w:i w:val="0"/>
          <w:smallCaps w:val="0"/>
          <w:strike w:val="0"/>
          <w:color w:val="000000"/>
          <w:sz w:val="20"/>
          <w:szCs w:val="20"/>
          <w:u w:val="none"/>
          <w:shd w:fill="auto" w:val="clear"/>
          <w:vertAlign w:val="baseline"/>
          <w:rtl w:val="0"/>
        </w:rPr>
        <w:t xml:space="preserve"> para afianzar el aprendizaje de nuevas técnicas y procedimientos, por lo cual son complementarias estas dos condiciones que el departamento de recursos humanos planea según las necesidades de cada cargo o nivel </w:t>
      </w:r>
      <w:r w:rsidDel="00000000" w:rsidR="00000000" w:rsidRPr="00000000">
        <w:rPr>
          <w:sz w:val="20"/>
          <w:szCs w:val="20"/>
          <w:rtl w:val="0"/>
        </w:rPr>
        <w:t xml:space="preserve">jerárquico.</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rPr>
      </w:pPr>
      <w:r w:rsidDel="00000000" w:rsidR="00000000" w:rsidRPr="00000000">
        <w:rPr>
          <w:rtl w:val="0"/>
        </w:rPr>
      </w:r>
    </w:p>
    <w:p w:rsidR="00000000" w:rsidDel="00000000" w:rsidP="00000000" w:rsidRDefault="00000000" w:rsidRPr="00000000" w14:paraId="0000057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Evaluación y desempeño</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Como soporte logístico de la empresa, uno de los compromisos del área de recursos humanos es lograr el mejoramiento permanente de la organización, haciéndolas más eficientes y más eficaces, donde para ello acude a esquemas de evaluación que definen los pasos a seguir para valorar el rendimiento de cada integrante de la empresa. Tiene como finalidad establecer estrategias para la solución de problemas, orientar la capacitación, identificar conflictos, lograr motivar a los trabajadores y fomentar su desarrollo personal dentro de la empresa. no se debe concebir como una manera de castigar o reprender.</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Debe ser un proceso permanente y continuo, para que tenga utilidad en la organización. La evaluación del desempeño será realmente útil al trabajador y a la empresa  cuando estos sientan que se les ayuda a mejorar en las responsabilidades y funciones, como </w:t>
      </w:r>
      <w:r w:rsidDel="00000000" w:rsidR="00000000" w:rsidRPr="00000000">
        <w:rPr>
          <w:sz w:val="20"/>
          <w:szCs w:val="20"/>
          <w:rtl w:val="0"/>
        </w:rPr>
        <w:t xml:space="preserve">medida</w:t>
      </w:r>
      <w:r w:rsidDel="00000000" w:rsidR="00000000" w:rsidRPr="00000000">
        <w:rPr>
          <w:i w:val="0"/>
          <w:smallCaps w:val="0"/>
          <w:strike w:val="0"/>
          <w:color w:val="000000"/>
          <w:sz w:val="20"/>
          <w:szCs w:val="20"/>
          <w:u w:val="none"/>
          <w:shd w:fill="auto" w:val="clear"/>
          <w:vertAlign w:val="baseline"/>
          <w:rtl w:val="0"/>
        </w:rPr>
        <w:t xml:space="preserve"> para el crecimiento profesional.</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A continuación, se presenta un modelo de evaluación, </w:t>
      </w:r>
      <w:r w:rsidDel="00000000" w:rsidR="00000000" w:rsidRPr="00000000">
        <w:rPr>
          <w:sz w:val="20"/>
          <w:szCs w:val="20"/>
          <w:rtl w:val="0"/>
        </w:rPr>
        <w:t xml:space="preserve">donde</w:t>
      </w:r>
      <w:r w:rsidDel="00000000" w:rsidR="00000000" w:rsidRPr="00000000">
        <w:rPr>
          <w:i w:val="0"/>
          <w:smallCaps w:val="0"/>
          <w:strike w:val="0"/>
          <w:color w:val="000000"/>
          <w:sz w:val="20"/>
          <w:szCs w:val="20"/>
          <w:u w:val="none"/>
          <w:shd w:fill="auto" w:val="clear"/>
          <w:vertAlign w:val="baseline"/>
          <w:rtl w:val="0"/>
        </w:rPr>
        <w:t xml:space="preserve"> se evidencian niveles de valoración del desempeño, trabajo y compromisos, conocimiento de la empresa, calidad, planeación y organización del trabajo, etc. Así como exaltaciones de necesidades de capacitación o entrenamiento. </w:t>
      </w:r>
      <w:r w:rsidDel="00000000" w:rsidR="00000000" w:rsidRPr="00000000">
        <w:rPr>
          <w:sz w:val="20"/>
          <w:szCs w:val="20"/>
          <w:rtl w:val="0"/>
        </w:rPr>
        <w:t xml:space="preserve">También</w:t>
      </w:r>
      <w:r w:rsidDel="00000000" w:rsidR="00000000" w:rsidRPr="00000000">
        <w:rPr>
          <w:i w:val="0"/>
          <w:smallCaps w:val="0"/>
          <w:strike w:val="0"/>
          <w:color w:val="000000"/>
          <w:sz w:val="20"/>
          <w:szCs w:val="20"/>
          <w:u w:val="none"/>
          <w:shd w:fill="auto" w:val="clear"/>
          <w:vertAlign w:val="baseline"/>
          <w:rtl w:val="0"/>
        </w:rPr>
        <w:t xml:space="preserve"> puede consultarlo como anexo para su personalización y referencia.</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left"/>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Tabla</w:t>
      </w:r>
      <w:r w:rsidDel="00000000" w:rsidR="00000000" w:rsidRPr="00000000">
        <w:rPr>
          <w:b w:val="1"/>
          <w:sz w:val="20"/>
          <w:szCs w:val="20"/>
          <w:rtl w:val="0"/>
        </w:rPr>
        <w:t xml:space="preserve"> 11</w:t>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left"/>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Ejemplo de Formato de Evaluación de d</w:t>
      </w:r>
      <w:sdt>
        <w:sdtPr>
          <w:tag w:val="goog_rdk_18"/>
        </w:sdtPr>
        <w:sdtContent>
          <w:commentRangeStart w:id="18"/>
        </w:sdtContent>
      </w:sdt>
      <w:r w:rsidDel="00000000" w:rsidR="00000000" w:rsidRPr="00000000">
        <w:rPr>
          <w:i w:val="1"/>
          <w:smallCaps w:val="0"/>
          <w:strike w:val="0"/>
          <w:color w:val="000000"/>
          <w:sz w:val="20"/>
          <w:szCs w:val="20"/>
          <w:u w:val="none"/>
          <w:shd w:fill="auto" w:val="clear"/>
          <w:vertAlign w:val="baseline"/>
          <w:rtl w:val="0"/>
        </w:rPr>
        <w:t xml:space="preserve">esempeñ</w:t>
      </w:r>
      <w:commentRangeEnd w:id="18"/>
      <w:r w:rsidDel="00000000" w:rsidR="00000000" w:rsidRPr="00000000">
        <w:commentReference w:id="18"/>
      </w:r>
      <w:r w:rsidDel="00000000" w:rsidR="00000000" w:rsidRPr="00000000">
        <w:rPr>
          <w:i w:val="1"/>
          <w:smallCaps w:val="0"/>
          <w:strike w:val="0"/>
          <w:color w:val="000000"/>
          <w:sz w:val="20"/>
          <w:szCs w:val="20"/>
          <w:u w:val="none"/>
          <w:shd w:fill="auto" w:val="clear"/>
          <w:vertAlign w:val="baseline"/>
          <w:rtl w:val="0"/>
        </w:rPr>
        <w:t xml:space="preserve">o</w:t>
      </w:r>
    </w:p>
    <w:p w:rsidR="00000000" w:rsidDel="00000000" w:rsidP="00000000" w:rsidRDefault="00000000" w:rsidRPr="00000000" w14:paraId="00000581">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drawing>
          <wp:inline distB="0" distT="0" distL="0" distR="0">
            <wp:extent cx="4631325" cy="7619568"/>
            <wp:effectExtent b="0" l="0" r="0" t="0"/>
            <wp:docPr id="794"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4631325" cy="7619568"/>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ind w:left="1133.858267716535" w:firstLine="0"/>
        <w:jc w:val="left"/>
        <w:rPr>
          <w:sz w:val="20"/>
          <w:szCs w:val="20"/>
        </w:rPr>
      </w:pPr>
      <w:r w:rsidDel="00000000" w:rsidR="00000000" w:rsidRPr="00000000">
        <w:rPr>
          <w:sz w:val="20"/>
          <w:szCs w:val="20"/>
          <w:rtl w:val="0"/>
        </w:rPr>
        <w:t xml:space="preserve">Nota. Universidad de ciencias aplicadas y ambientales UDCA- Ajustes: elaboración propia</w:t>
      </w:r>
    </w:p>
    <w:p w:rsidR="00000000" w:rsidDel="00000000" w:rsidP="00000000" w:rsidRDefault="00000000" w:rsidRPr="00000000" w14:paraId="000005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8. Reclutamiento del personal </w:t>
      </w:r>
    </w:p>
    <w:p w:rsidR="00000000" w:rsidDel="00000000" w:rsidP="00000000" w:rsidRDefault="00000000" w:rsidRPr="00000000" w14:paraId="0000058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jc w:val="center"/>
        <w:rPr>
          <w:b w:val="1"/>
          <w:sz w:val="20"/>
          <w:szCs w:val="20"/>
        </w:rPr>
      </w:pPr>
      <w:sdt>
        <w:sdtPr>
          <w:tag w:val="goog_rdk_19"/>
        </w:sdtPr>
        <w:sdtContent>
          <w:commentRangeStart w:id="19"/>
        </w:sdtContent>
      </w:sdt>
      <w:sdt>
        <w:sdtPr>
          <w:tag w:val="goog_rdk_20"/>
        </w:sdtPr>
        <w:sdtContent>
          <w:commentRangeStart w:id="20"/>
        </w:sdtContent>
      </w:sdt>
      <w:r w:rsidDel="00000000" w:rsidR="00000000" w:rsidRPr="00000000">
        <w:rPr>
          <w:b w:val="1"/>
          <w:sz w:val="20"/>
          <w:szCs w:val="20"/>
        </w:rPr>
        <w:drawing>
          <wp:inline distB="114300" distT="114300" distL="114300" distR="114300">
            <wp:extent cx="3536748" cy="2172652"/>
            <wp:effectExtent b="0" l="0" r="0" t="0"/>
            <wp:docPr id="79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536748" cy="2172652"/>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58E">
      <w:pPr>
        <w:shd w:fill="ffffff" w:val="clear"/>
        <w:spacing w:line="240" w:lineRule="auto"/>
        <w:jc w:val="both"/>
        <w:rPr>
          <w:sz w:val="20"/>
          <w:szCs w:val="20"/>
        </w:rPr>
      </w:pPr>
      <w:r w:rsidDel="00000000" w:rsidR="00000000" w:rsidRPr="00000000">
        <w:rPr>
          <w:rtl w:val="0"/>
        </w:rPr>
      </w:r>
    </w:p>
    <w:p w:rsidR="00000000" w:rsidDel="00000000" w:rsidP="00000000" w:rsidRDefault="00000000" w:rsidRPr="00000000" w14:paraId="0000058F">
      <w:pPr>
        <w:shd w:fill="ffffff" w:val="clear"/>
        <w:jc w:val="both"/>
        <w:rPr>
          <w:sz w:val="20"/>
          <w:szCs w:val="20"/>
        </w:rPr>
      </w:pPr>
      <w:r w:rsidDel="00000000" w:rsidR="00000000" w:rsidRPr="00000000">
        <w:rPr>
          <w:sz w:val="20"/>
          <w:szCs w:val="20"/>
          <w:rtl w:val="0"/>
        </w:rPr>
        <w:t xml:space="preserve">Es la función de procesos de gestión de recursos humanos que tiene por finalidad localizar y convocar el personal más calificado para el desarrollo de las actividades de los cargos a suplir y de las vacantes disponibles por cargo. Antes de proceder a esa búsqueda, se debe tener una idea clara de las actividades a desarrollar en el cargo; para ello, la persona encargada en el departamento de recursos humanos tendrá la tarea de realizar un análisis de puesto. Este es un proceso que determina las tareas, destrezas, habilidades y responsabilidades que se requieren para cumplir exitosamente con un cargo, que es un conjunto de actividades relacionadas funcionalmente. La información para este análisis surge de: </w:t>
      </w:r>
    </w:p>
    <w:p w:rsidR="00000000" w:rsidDel="00000000" w:rsidP="00000000" w:rsidRDefault="00000000" w:rsidRPr="00000000" w14:paraId="00000590">
      <w:pPr>
        <w:shd w:fill="ffffff" w:val="clear"/>
        <w:spacing w:line="240" w:lineRule="auto"/>
        <w:jc w:val="both"/>
        <w:rPr>
          <w:sz w:val="20"/>
          <w:szCs w:val="20"/>
        </w:rPr>
      </w:pPr>
      <w:r w:rsidDel="00000000" w:rsidR="00000000" w:rsidRPr="00000000">
        <w:rPr>
          <w:rtl w:val="0"/>
        </w:rPr>
      </w:r>
    </w:p>
    <w:p w:rsidR="00000000" w:rsidDel="00000000" w:rsidP="00000000" w:rsidRDefault="00000000" w:rsidRPr="00000000" w14:paraId="000005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sdt>
        <w:sdtPr>
          <w:tag w:val="goog_rdk_21"/>
        </w:sdtPr>
        <w:sdtContent>
          <w:commentRangeStart w:id="21"/>
        </w:sdtContent>
      </w:sdt>
      <w:r w:rsidDel="00000000" w:rsidR="00000000" w:rsidRPr="00000000">
        <w:rPr>
          <w:i w:val="0"/>
          <w:smallCaps w:val="0"/>
          <w:strike w:val="0"/>
          <w:color w:val="000000"/>
          <w:sz w:val="20"/>
          <w:szCs w:val="20"/>
          <w:u w:val="none"/>
          <w:shd w:fill="auto" w:val="clear"/>
          <w:vertAlign w:val="baseline"/>
          <w:rtl w:val="0"/>
        </w:rPr>
        <w:t xml:space="preserve">Requerimiento de vacante a suplir</w:t>
      </w:r>
      <w:r w:rsidDel="00000000" w:rsidR="00000000" w:rsidRPr="00000000">
        <w:rPr>
          <w:rtl w:val="0"/>
        </w:rPr>
      </w:r>
    </w:p>
    <w:p w:rsidR="00000000" w:rsidDel="00000000" w:rsidP="00000000" w:rsidRDefault="00000000" w:rsidRPr="00000000" w14:paraId="0000059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 descripción de actividades que comprende el cargo y su título, los deberes, maquinarias, materiales usados, de quien ejercerá la supervisión, condiciones del trabajo y posibles riesgos laborales.</w:t>
      </w:r>
      <w:r w:rsidDel="00000000" w:rsidR="00000000" w:rsidRPr="00000000">
        <w:rPr>
          <w:rtl w:val="0"/>
        </w:rPr>
      </w:r>
    </w:p>
    <w:p w:rsidR="00000000" w:rsidDel="00000000" w:rsidP="00000000" w:rsidRDefault="00000000" w:rsidRPr="00000000" w14:paraId="0000059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El perfil esperado del interesado y quien vaya a desempeñar el cargo, en el cual se define las características del personal que desempeñará el cargo, lo cual comprende: tipo de formación y educación necesaria, experiencia en trabajos similares, habilidades y destrezas que debe tener, facilidad de comunicación y la habilidad para trabajar con otros, entre otros aspectos.</w:t>
      </w: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Hacer la convocatoria</w:t>
      </w:r>
      <w:r w:rsidDel="00000000" w:rsidR="00000000" w:rsidRPr="00000000">
        <w:rPr>
          <w:rtl w:val="0"/>
        </w:rPr>
      </w:r>
    </w:p>
    <w:p w:rsidR="00000000" w:rsidDel="00000000" w:rsidP="00000000" w:rsidRDefault="00000000" w:rsidRPr="00000000" w14:paraId="0000059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Compilar las hojas de vida y verificar potencialidad de perfil</w:t>
      </w:r>
      <w:r w:rsidDel="00000000" w:rsidR="00000000" w:rsidRPr="00000000">
        <w:rPr>
          <w:rtl w:val="0"/>
        </w:rPr>
      </w:r>
    </w:p>
    <w:p w:rsidR="00000000" w:rsidDel="00000000" w:rsidP="00000000" w:rsidRDefault="00000000" w:rsidRPr="00000000" w14:paraId="000005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Hacer entrevista preliminar de interés, la cual no necesariamente es presencial</w:t>
      </w:r>
      <w:r w:rsidDel="00000000" w:rsidR="00000000" w:rsidRPr="00000000">
        <w:rPr>
          <w:rtl w:val="0"/>
        </w:rPr>
      </w:r>
    </w:p>
    <w:p w:rsidR="00000000" w:rsidDel="00000000" w:rsidP="00000000" w:rsidRDefault="00000000" w:rsidRPr="00000000" w14:paraId="000005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Definir candidatos </w:t>
      </w:r>
      <w:r w:rsidDel="00000000" w:rsidR="00000000" w:rsidRPr="00000000">
        <w:rPr>
          <w:sz w:val="20"/>
          <w:szCs w:val="20"/>
          <w:rtl w:val="0"/>
        </w:rPr>
        <w:t xml:space="preserve">para el proceso</w:t>
      </w:r>
      <w:r w:rsidDel="00000000" w:rsidR="00000000" w:rsidRPr="00000000">
        <w:rPr>
          <w:i w:val="0"/>
          <w:smallCaps w:val="0"/>
          <w:strike w:val="0"/>
          <w:color w:val="000000"/>
          <w:sz w:val="20"/>
          <w:szCs w:val="20"/>
          <w:u w:val="none"/>
          <w:shd w:fill="auto" w:val="clear"/>
          <w:vertAlign w:val="baseline"/>
          <w:rtl w:val="0"/>
        </w:rPr>
        <w:t xml:space="preserve"> de selección.</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9">
      <w:pPr>
        <w:shd w:fill="ffffff" w:val="clear"/>
        <w:spacing w:line="240" w:lineRule="auto"/>
        <w:ind w:left="1984.251968503937" w:firstLine="0"/>
        <w:jc w:val="left"/>
        <w:rPr>
          <w:sz w:val="20"/>
          <w:szCs w:val="20"/>
        </w:rPr>
      </w:pPr>
      <w:r w:rsidDel="00000000" w:rsidR="00000000" w:rsidRPr="00000000">
        <w:rPr>
          <w:b w:val="1"/>
          <w:sz w:val="20"/>
          <w:szCs w:val="20"/>
          <w:rtl w:val="0"/>
        </w:rPr>
        <w:t xml:space="preserve">Figura 14</w:t>
      </w:r>
      <w:r w:rsidDel="00000000" w:rsidR="00000000" w:rsidRPr="00000000">
        <w:rPr>
          <w:rtl w:val="0"/>
        </w:rPr>
      </w:r>
    </w:p>
    <w:p w:rsidR="00000000" w:rsidDel="00000000" w:rsidP="00000000" w:rsidRDefault="00000000" w:rsidRPr="00000000" w14:paraId="0000059A">
      <w:pPr>
        <w:shd w:fill="ffffff" w:val="clear"/>
        <w:spacing w:line="240" w:lineRule="auto"/>
        <w:ind w:left="1984.251968503937" w:firstLine="0"/>
        <w:jc w:val="left"/>
        <w:rPr>
          <w:i w:val="1"/>
          <w:sz w:val="20"/>
          <w:szCs w:val="20"/>
        </w:rPr>
      </w:pPr>
      <w:r w:rsidDel="00000000" w:rsidR="00000000" w:rsidRPr="00000000">
        <w:rPr>
          <w:i w:val="1"/>
          <w:sz w:val="20"/>
          <w:szCs w:val="20"/>
          <w:rtl w:val="0"/>
        </w:rPr>
        <w:t xml:space="preserve">Procesos de reclutamiento de personal</w:t>
      </w:r>
    </w:p>
    <w:p w:rsidR="00000000" w:rsidDel="00000000" w:rsidP="00000000" w:rsidRDefault="00000000" w:rsidRPr="00000000" w14:paraId="0000059B">
      <w:pPr>
        <w:shd w:fill="ffffff" w:val="clear"/>
        <w:spacing w:line="240" w:lineRule="auto"/>
        <w:jc w:val="center"/>
        <w:rPr>
          <w:sz w:val="20"/>
          <w:szCs w:val="20"/>
        </w:rPr>
      </w:pPr>
      <w:r w:rsidDel="00000000" w:rsidR="00000000" w:rsidRPr="00000000">
        <w:rPr>
          <w:sz w:val="20"/>
          <w:szCs w:val="20"/>
        </w:rPr>
        <mc:AlternateContent>
          <mc:Choice Requires="wpg">
            <w:drawing>
              <wp:inline distB="0" distT="0" distL="0" distR="0">
                <wp:extent cx="4769892" cy="2593075"/>
                <wp:effectExtent b="0" l="0" r="0" t="0"/>
                <wp:docPr id="766" name=""/>
                <a:graphic>
                  <a:graphicData uri="http://schemas.microsoft.com/office/word/2010/wordprocessingGroup">
                    <wpg:wgp>
                      <wpg:cNvGrpSpPr/>
                      <wpg:grpSpPr>
                        <a:xfrm>
                          <a:off x="2961054" y="2483463"/>
                          <a:ext cx="4769892" cy="2593075"/>
                          <a:chOff x="2961054" y="2483463"/>
                          <a:chExt cx="4769892" cy="2593075"/>
                        </a:xfrm>
                      </wpg:grpSpPr>
                      <wpg:grpSp>
                        <wpg:cNvGrpSpPr/>
                        <wpg:grpSpPr>
                          <a:xfrm>
                            <a:off x="2961054" y="2483463"/>
                            <a:ext cx="4769892" cy="2593075"/>
                            <a:chOff x="2961054" y="2483463"/>
                            <a:chExt cx="4769892" cy="2593075"/>
                          </a:xfrm>
                        </wpg:grpSpPr>
                        <wps:wsp>
                          <wps:cNvSpPr/>
                          <wps:cNvPr id="4" name="Shape 4"/>
                          <wps:spPr>
                            <a:xfrm>
                              <a:off x="2961054" y="2483463"/>
                              <a:ext cx="4769875" cy="259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61054" y="2483463"/>
                              <a:ext cx="4769892" cy="2593075"/>
                              <a:chOff x="2961054" y="2483463"/>
                              <a:chExt cx="4769892" cy="2593075"/>
                            </a:xfrm>
                          </wpg:grpSpPr>
                          <wps:wsp>
                            <wps:cNvSpPr/>
                            <wps:cNvPr id="58" name="Shape 58"/>
                            <wps:spPr>
                              <a:xfrm>
                                <a:off x="2961054" y="2483463"/>
                                <a:ext cx="4769875" cy="259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61054" y="2483463"/>
                                <a:ext cx="4769892" cy="2593075"/>
                                <a:chOff x="2961054" y="2483463"/>
                                <a:chExt cx="4769892" cy="2593075"/>
                              </a:xfrm>
                            </wpg:grpSpPr>
                            <wps:wsp>
                              <wps:cNvSpPr/>
                              <wps:cNvPr id="60" name="Shape 60"/>
                              <wps:spPr>
                                <a:xfrm>
                                  <a:off x="2961054" y="2483463"/>
                                  <a:ext cx="4769875" cy="259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61054" y="2483463"/>
                                  <a:ext cx="4769892" cy="2593075"/>
                                  <a:chOff x="0" y="-75974"/>
                                  <a:chExt cx="4769875" cy="2724873"/>
                                </a:xfrm>
                              </wpg:grpSpPr>
                              <wps:wsp>
                                <wps:cNvSpPr/>
                                <wps:cNvPr id="62" name="Shape 62"/>
                                <wps:spPr>
                                  <a:xfrm>
                                    <a:off x="0" y="-75974"/>
                                    <a:ext cx="4769875" cy="272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75974"/>
                                    <a:ext cx="4769875" cy="2724873"/>
                                    <a:chOff x="0" y="-75974"/>
                                    <a:chExt cx="4769875" cy="2724873"/>
                                  </a:xfrm>
                                </wpg:grpSpPr>
                                <wps:wsp>
                                  <wps:cNvSpPr/>
                                  <wps:cNvPr id="64" name="Shape 64"/>
                                  <wps:spPr>
                                    <a:xfrm>
                                      <a:off x="0" y="0"/>
                                      <a:ext cx="4769875" cy="2593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037046" y="-75974"/>
                                      <a:ext cx="2695798" cy="2695798"/>
                                    </a:xfrm>
                                    <a:custGeom>
                                      <a:rect b="b" l="l" r="r" t="t"/>
                                      <a:pathLst>
                                        <a:path extrusionOk="0" h="120000" w="120000">
                                          <a:moveTo>
                                            <a:pt x="71845" y="4839"/>
                                          </a:moveTo>
                                          <a:lnTo>
                                            <a:pt x="71845" y="4839"/>
                                          </a:lnTo>
                                          <a:cubicBezTo>
                                            <a:pt x="98687" y="10603"/>
                                            <a:pt x="117484" y="34853"/>
                                            <a:pt x="116372" y="62285"/>
                                          </a:cubicBezTo>
                                          <a:cubicBezTo>
                                            <a:pt x="115260" y="89718"/>
                                            <a:pt x="94562" y="112366"/>
                                            <a:pt x="67340" y="115938"/>
                                          </a:cubicBezTo>
                                          <a:cubicBezTo>
                                            <a:pt x="40119" y="119511"/>
                                            <a:pt x="14279" y="102969"/>
                                            <a:pt x="6127" y="76752"/>
                                          </a:cubicBezTo>
                                          <a:cubicBezTo>
                                            <a:pt x="-2026" y="50536"/>
                                            <a:pt x="9878" y="22257"/>
                                            <a:pt x="34324" y="9763"/>
                                          </a:cubicBezTo>
                                          <a:lnTo>
                                            <a:pt x="32995" y="6453"/>
                                          </a:lnTo>
                                          <a:lnTo>
                                            <a:pt x="40210" y="10735"/>
                                          </a:lnTo>
                                          <a:lnTo>
                                            <a:pt x="38145" y="19274"/>
                                          </a:lnTo>
                                          <a:lnTo>
                                            <a:pt x="36816" y="15965"/>
                                          </a:lnTo>
                                          <a:cubicBezTo>
                                            <a:pt x="15438" y="27221"/>
                                            <a:pt x="5232" y="52205"/>
                                            <a:pt x="12616" y="75209"/>
                                          </a:cubicBezTo>
                                          <a:cubicBezTo>
                                            <a:pt x="19999" y="98213"/>
                                            <a:pt x="42839" y="112591"/>
                                            <a:pt x="66774" y="109302"/>
                                          </a:cubicBezTo>
                                          <a:cubicBezTo>
                                            <a:pt x="90709" y="106013"/>
                                            <a:pt x="108825" y="86008"/>
                                            <a:pt x="109730" y="61865"/>
                                          </a:cubicBezTo>
                                          <a:cubicBezTo>
                                            <a:pt x="110636" y="37722"/>
                                            <a:pt x="94070" y="16416"/>
                                            <a:pt x="70448" y="11344"/>
                                          </a:cubicBezTo>
                                          <a:close/>
                                        </a:path>
                                      </a:pathLst>
                                    </a:custGeom>
                                    <a:solidFill>
                                      <a:srgbClr val="F6CECB"/>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977362" y="-55824"/>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997259" y="-35927"/>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Requisición de contratación</w:t>
                                        </w:r>
                                      </w:p>
                                    </w:txbxContent>
                                  </wps:txbx>
                                  <wps:bodyPr anchorCtr="0" anchor="ctr" bIns="34275" lIns="34275" spcFirstLastPara="1" rIns="34275" wrap="square" tIns="34275">
                                    <a:noAutofit/>
                                  </wps:bodyPr>
                                </wps:wsp>
                                <wps:wsp>
                                  <wps:cNvSpPr/>
                                  <wps:cNvPr id="68" name="Shape 68"/>
                                  <wps:spPr>
                                    <a:xfrm>
                                      <a:off x="2876151" y="377009"/>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896048" y="396906"/>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Descripción de cargo</w:t>
                                        </w:r>
                                      </w:p>
                                    </w:txbxContent>
                                  </wps:txbx>
                                  <wps:bodyPr anchorCtr="0" anchor="ctr" bIns="34275" lIns="34275" spcFirstLastPara="1" rIns="34275" wrap="square" tIns="34275">
                                    <a:noAutofit/>
                                  </wps:bodyPr>
                                </wps:wsp>
                                <wps:wsp>
                                  <wps:cNvSpPr/>
                                  <wps:cNvPr id="70" name="Shape 70"/>
                                  <wps:spPr>
                                    <a:xfrm>
                                      <a:off x="3098134" y="1349578"/>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118031" y="1369475"/>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Perfil esperado</w:t>
                                        </w:r>
                                      </w:p>
                                    </w:txbxContent>
                                  </wps:txbx>
                                  <wps:bodyPr anchorCtr="0" anchor="ctr" bIns="34275" lIns="34275" spcFirstLastPara="1" rIns="34275" wrap="square" tIns="34275">
                                    <a:noAutofit/>
                                  </wps:bodyPr>
                                </wps:wsp>
                                <wps:wsp>
                                  <wps:cNvSpPr/>
                                  <wps:cNvPr id="72" name="Shape 72"/>
                                  <wps:spPr>
                                    <a:xfrm>
                                      <a:off x="2714985" y="2054456"/>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734882" y="2074353"/>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Realizar convocatoria</w:t>
                                        </w:r>
                                      </w:p>
                                    </w:txbxContent>
                                  </wps:txbx>
                                  <wps:bodyPr anchorCtr="0" anchor="ctr" bIns="34275" lIns="34275" spcFirstLastPara="1" rIns="34275" wrap="square" tIns="34275">
                                    <a:noAutofit/>
                                  </wps:bodyPr>
                                </wps:wsp>
                                <wps:wsp>
                                  <wps:cNvSpPr/>
                                  <wps:cNvPr id="74" name="Shape 74"/>
                                  <wps:spPr>
                                    <a:xfrm>
                                      <a:off x="1419570" y="2017720"/>
                                      <a:ext cx="933170" cy="631179"/>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450382" y="2048532"/>
                                      <a:ext cx="871546" cy="56955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Compilar hojas de vida y verificar potencialidades</w:t>
                                        </w:r>
                                      </w:p>
                                    </w:txbxContent>
                                  </wps:txbx>
                                  <wps:bodyPr anchorCtr="0" anchor="ctr" bIns="34275" lIns="34275" spcFirstLastPara="1" rIns="34275" wrap="square" tIns="34275">
                                    <a:noAutofit/>
                                  </wps:bodyPr>
                                </wps:wsp>
                                <wps:wsp>
                                  <wps:cNvSpPr/>
                                  <wps:cNvPr id="76" name="Shape 76"/>
                                  <wps:spPr>
                                    <a:xfrm>
                                      <a:off x="856590" y="1349578"/>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876487" y="1369475"/>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Entrevista preliminar</w:t>
                                        </w:r>
                                      </w:p>
                                    </w:txbxContent>
                                  </wps:txbx>
                                  <wps:bodyPr anchorCtr="0" anchor="ctr" bIns="34275" lIns="34275" spcFirstLastPara="1" rIns="34275" wrap="square" tIns="34275">
                                    <a:noAutofit/>
                                  </wps:bodyPr>
                                </wps:wsp>
                                <wps:wsp>
                                  <wps:cNvSpPr/>
                                  <wps:cNvPr id="78" name="Shape 78"/>
                                  <wps:spPr>
                                    <a:xfrm>
                                      <a:off x="1078573" y="377009"/>
                                      <a:ext cx="815167" cy="407583"/>
                                    </a:xfrm>
                                    <a:prstGeom prst="roundRect">
                                      <a:avLst>
                                        <a:gd fmla="val 16667" name="adj"/>
                                      </a:avLst>
                                    </a:prstGeom>
                                    <a:solidFill>
                                      <a:schemeClr val="accent1"/>
                                    </a:solidFill>
                                    <a:ln>
                                      <a:noFill/>
                                    </a:ln>
                                    <a:effectLst>
                                      <a:outerShdw blurRad="40000" rotWithShape="0" dir="5400000" dist="23000">
                                        <a:srgbClr val="000000">
                                          <a:alpha val="3333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098470" y="396906"/>
                                      <a:ext cx="775373" cy="36778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Identificar candidatos a selección</w:t>
                                        </w:r>
                                      </w:p>
                                    </w:txbxContent>
                                  </wps:txbx>
                                  <wps:bodyPr anchorCtr="0" anchor="ctr" bIns="34275" lIns="34275" spcFirstLastPara="1" rIns="34275" wrap="square" tIns="34275">
                                    <a:noAutofit/>
                                  </wps:bodyPr>
                                </wps:wsp>
                              </wpg:grpSp>
                            </wpg:grpSp>
                          </wpg:grpSp>
                        </wpg:grpSp>
                      </wpg:grpSp>
                    </wpg:wgp>
                  </a:graphicData>
                </a:graphic>
              </wp:inline>
            </w:drawing>
          </mc:Choice>
          <mc:Fallback>
            <w:drawing>
              <wp:inline distB="0" distT="0" distL="0" distR="0">
                <wp:extent cx="4769892" cy="2593075"/>
                <wp:effectExtent b="0" l="0" r="0" t="0"/>
                <wp:docPr id="766" name="image37.png"/>
                <a:graphic>
                  <a:graphicData uri="http://schemas.openxmlformats.org/drawingml/2006/picture">
                    <pic:pic>
                      <pic:nvPicPr>
                        <pic:cNvPr id="0" name="image37.png"/>
                        <pic:cNvPicPr preferRelativeResize="0"/>
                      </pic:nvPicPr>
                      <pic:blipFill>
                        <a:blip r:embed="rId71"/>
                        <a:srcRect/>
                        <a:stretch>
                          <a:fillRect/>
                        </a:stretch>
                      </pic:blipFill>
                      <pic:spPr>
                        <a:xfrm>
                          <a:off x="0" y="0"/>
                          <a:ext cx="4769892" cy="2593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9C">
      <w:pP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59D">
      <w:pP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59E">
      <w:pPr>
        <w:shd w:fill="ffffff" w:val="clear"/>
        <w:spacing w:line="240" w:lineRule="auto"/>
        <w:jc w:val="center"/>
        <w:rPr>
          <w:sz w:val="20"/>
          <w:szCs w:val="20"/>
        </w:rPr>
      </w:pPr>
      <w:sdt>
        <w:sdtPr>
          <w:tag w:val="goog_rdk_22"/>
        </w:sdtPr>
        <w:sdtContent>
          <w:commentRangeStart w:id="22"/>
        </w:sdtContent>
      </w:sdt>
      <w:r w:rsidDel="00000000" w:rsidR="00000000" w:rsidRPr="00000000">
        <w:rPr>
          <w:sz w:val="20"/>
          <w:szCs w:val="20"/>
        </w:rPr>
        <w:drawing>
          <wp:inline distB="114300" distT="114300" distL="114300" distR="114300">
            <wp:extent cx="3813505" cy="2277427"/>
            <wp:effectExtent b="0" l="0" r="0" t="0"/>
            <wp:docPr id="796"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3813505" cy="2277427"/>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59F">
      <w:pPr>
        <w:shd w:fill="ffffff" w:val="clear"/>
        <w:spacing w:line="240" w:lineRule="auto"/>
        <w:jc w:val="both"/>
        <w:rPr>
          <w:sz w:val="20"/>
          <w:szCs w:val="20"/>
        </w:rPr>
      </w:pPr>
      <w:r w:rsidDel="00000000" w:rsidR="00000000" w:rsidRPr="00000000">
        <w:rPr>
          <w:rtl w:val="0"/>
        </w:rPr>
      </w:r>
    </w:p>
    <w:p w:rsidR="00000000" w:rsidDel="00000000" w:rsidP="00000000" w:rsidRDefault="00000000" w:rsidRPr="00000000" w14:paraId="000005A0">
      <w:pPr>
        <w:shd w:fill="ffffff" w:val="clear"/>
        <w:jc w:val="both"/>
        <w:rPr>
          <w:sz w:val="20"/>
          <w:szCs w:val="20"/>
        </w:rPr>
      </w:pPr>
      <w:r w:rsidDel="00000000" w:rsidR="00000000" w:rsidRPr="00000000">
        <w:rPr>
          <w:sz w:val="20"/>
          <w:szCs w:val="20"/>
          <w:rtl w:val="0"/>
        </w:rPr>
        <w:t xml:space="preserve">Para la convocatoria y el reclutamiento de hojas de vida, se puede optar por diversos medios: </w:t>
      </w:r>
    </w:p>
    <w:p w:rsidR="00000000" w:rsidDel="00000000" w:rsidP="00000000" w:rsidRDefault="00000000" w:rsidRPr="00000000" w14:paraId="000005A1">
      <w:pPr>
        <w:shd w:fill="ffffff" w:val="clear"/>
        <w:jc w:val="both"/>
        <w:rPr>
          <w:sz w:val="20"/>
          <w:szCs w:val="20"/>
        </w:rPr>
      </w:pPr>
      <w:r w:rsidDel="00000000" w:rsidR="00000000" w:rsidRPr="00000000">
        <w:rPr>
          <w:rtl w:val="0"/>
        </w:rPr>
      </w:r>
    </w:p>
    <w:p w:rsidR="00000000" w:rsidDel="00000000" w:rsidP="00000000" w:rsidRDefault="00000000" w:rsidRPr="00000000" w14:paraId="000005A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Realizar una convocatoria interna entre los trabajadores que estén interesados.</w:t>
      </w:r>
      <w:r w:rsidDel="00000000" w:rsidR="00000000" w:rsidRPr="00000000">
        <w:rPr>
          <w:rtl w:val="0"/>
        </w:rPr>
      </w:r>
    </w:p>
    <w:p w:rsidR="00000000" w:rsidDel="00000000" w:rsidP="00000000" w:rsidRDefault="00000000" w:rsidRPr="00000000" w14:paraId="000005A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Convocar desde anuncios comerciales, solicitar información a empresas similares, </w:t>
      </w:r>
      <w:r w:rsidDel="00000000" w:rsidR="00000000" w:rsidRPr="00000000">
        <w:rPr>
          <w:rtl w:val="0"/>
        </w:rPr>
      </w:r>
    </w:p>
    <w:p w:rsidR="00000000" w:rsidDel="00000000" w:rsidP="00000000" w:rsidRDefault="00000000" w:rsidRPr="00000000" w14:paraId="000005A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Publicar requerimiento en universidades o entidades técnicas agropecuarias</w:t>
      </w:r>
      <w:r w:rsidDel="00000000" w:rsidR="00000000" w:rsidRPr="00000000">
        <w:rPr>
          <w:rtl w:val="0"/>
        </w:rPr>
      </w:r>
    </w:p>
    <w:p w:rsidR="00000000" w:rsidDel="00000000" w:rsidP="00000000" w:rsidRDefault="00000000" w:rsidRPr="00000000" w14:paraId="000005A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Solicitar referidos de personas conocidas en la localidad o región.</w:t>
      </w:r>
      <w:r w:rsidDel="00000000" w:rsidR="00000000" w:rsidRPr="00000000">
        <w:rPr>
          <w:rtl w:val="0"/>
        </w:rPr>
      </w:r>
    </w:p>
    <w:p w:rsidR="00000000" w:rsidDel="00000000" w:rsidP="00000000" w:rsidRDefault="00000000" w:rsidRPr="00000000" w14:paraId="000005A6">
      <w:pPr>
        <w:shd w:fill="ffffff" w:val="clear"/>
        <w:jc w:val="both"/>
        <w:rPr>
          <w:sz w:val="20"/>
          <w:szCs w:val="20"/>
        </w:rPr>
      </w:pPr>
      <w:r w:rsidDel="00000000" w:rsidR="00000000" w:rsidRPr="00000000">
        <w:rPr>
          <w:rtl w:val="0"/>
        </w:rPr>
      </w:r>
    </w:p>
    <w:p w:rsidR="00000000" w:rsidDel="00000000" w:rsidP="00000000" w:rsidRDefault="00000000" w:rsidRPr="00000000" w14:paraId="000005A7">
      <w:pPr>
        <w:shd w:fill="ffffff" w:val="clear"/>
        <w:jc w:val="both"/>
        <w:rPr>
          <w:sz w:val="20"/>
          <w:szCs w:val="20"/>
        </w:rPr>
      </w:pPr>
      <w:sdt>
        <w:sdtPr>
          <w:tag w:val="goog_rdk_23"/>
        </w:sdtPr>
        <w:sdtContent>
          <w:commentRangeStart w:id="23"/>
        </w:sdtContent>
      </w:sdt>
      <w:r w:rsidDel="00000000" w:rsidR="00000000" w:rsidRPr="00000000">
        <w:rPr>
          <w:sz w:val="20"/>
          <w:szCs w:val="20"/>
        </w:rPr>
        <w:drawing>
          <wp:inline distB="114300" distT="114300" distL="114300" distR="114300">
            <wp:extent cx="6120765" cy="3746500"/>
            <wp:effectExtent b="0" l="0" r="0" t="0"/>
            <wp:docPr id="78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6120765" cy="37465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5A8">
      <w:pPr>
        <w:shd w:fill="ffffff" w:val="clear"/>
        <w:jc w:val="both"/>
        <w:rPr>
          <w:sz w:val="20"/>
          <w:szCs w:val="20"/>
        </w:rPr>
      </w:pPr>
      <w:r w:rsidDel="00000000" w:rsidR="00000000" w:rsidRPr="00000000">
        <w:rPr>
          <w:rtl w:val="0"/>
        </w:rPr>
      </w:r>
    </w:p>
    <w:p w:rsidR="00000000" w:rsidDel="00000000" w:rsidP="00000000" w:rsidRDefault="00000000" w:rsidRPr="00000000" w14:paraId="000005A9">
      <w:pPr>
        <w:shd w:fill="ffffff" w:val="clear"/>
        <w:jc w:val="both"/>
        <w:rPr>
          <w:sz w:val="20"/>
          <w:szCs w:val="20"/>
        </w:rPr>
      </w:pPr>
      <w:r w:rsidDel="00000000" w:rsidR="00000000" w:rsidRPr="00000000">
        <w:rPr>
          <w:sz w:val="20"/>
          <w:szCs w:val="20"/>
          <w:rtl w:val="0"/>
        </w:rPr>
        <w:t xml:space="preserve">Esta actividad, para efectos de optimización se puede subcontratar, es decir la empresa y su administrador, por no ser su especialidad, pueden contratar los servicios de otras empresas caza talentos, donde las necesidades y requerimiento son transmitidas y esta empresa procederá a ubicar convocar el personal que la empresa demanda. El reclutamiento de personal en las empresas agropecuarias representa un gran vacío, en cuanto al cumplimiento de la localización, la idoneidad y cantidad de mano de obra a suplir, convirtiéndose en un cuello de botella para los resultados de las diferentes actividades, por lo cual las empresas recurren a la capacitación y entrenamiento del personal.</w:t>
      </w:r>
    </w:p>
    <w:p w:rsidR="00000000" w:rsidDel="00000000" w:rsidP="00000000" w:rsidRDefault="00000000" w:rsidRPr="00000000" w14:paraId="000005AA">
      <w:pPr>
        <w:spacing w:line="240" w:lineRule="auto"/>
        <w:jc w:val="both"/>
        <w:rPr>
          <w:sz w:val="20"/>
          <w:szCs w:val="20"/>
        </w:rPr>
      </w:pPr>
      <w:r w:rsidDel="00000000" w:rsidR="00000000" w:rsidRPr="00000000">
        <w:rPr>
          <w:rtl w:val="0"/>
        </w:rPr>
      </w:r>
    </w:p>
    <w:p w:rsidR="00000000" w:rsidDel="00000000" w:rsidP="00000000" w:rsidRDefault="00000000" w:rsidRPr="00000000" w14:paraId="000005AB">
      <w:pPr>
        <w:spacing w:line="240" w:lineRule="auto"/>
        <w:jc w:val="both"/>
        <w:rPr>
          <w:sz w:val="20"/>
          <w:szCs w:val="20"/>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9. Selección del personal</w:t>
      </w:r>
    </w:p>
    <w:p w:rsidR="00000000" w:rsidDel="00000000" w:rsidP="00000000" w:rsidRDefault="00000000" w:rsidRPr="00000000" w14:paraId="000005A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selección de personal es el proceso que sigue ante el proceso de reclutamiento de candidatos a un cargo, del cual se espera suplir la necesidad de la(s) vacantes, y poder adelantar la contratación de un empleado en la empresa. La finalidad de este proceso es elegir al candidato más adecuado para la empresa en pro del desarrollo de las actividades del puesto de trabajo, a continuación se relacionan los pasos de la selección de personal:</w:t>
      </w:r>
    </w:p>
    <w:p w:rsidR="00000000" w:rsidDel="00000000" w:rsidP="00000000" w:rsidRDefault="00000000" w:rsidRPr="00000000" w14:paraId="000005A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114300" distT="114300" distL="114300" distR="114300">
            <wp:extent cx="6120765" cy="1193800"/>
            <wp:effectExtent b="0" l="0" r="0" t="0"/>
            <wp:docPr id="786"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612076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ind w:left="850.3937007874017" w:firstLine="0"/>
        <w:jc w:val="left"/>
        <w:rPr>
          <w:sz w:val="20"/>
          <w:szCs w:val="20"/>
        </w:rPr>
      </w:pPr>
      <w:r w:rsidDel="00000000" w:rsidR="00000000" w:rsidRPr="00000000">
        <w:rPr>
          <w:b w:val="1"/>
          <w:sz w:val="20"/>
          <w:szCs w:val="20"/>
          <w:rtl w:val="0"/>
        </w:rPr>
        <w:t xml:space="preserve">Tabla 12</w:t>
      </w: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ind w:left="850.3937007874017" w:firstLine="0"/>
        <w:jc w:val="left"/>
        <w:rPr>
          <w:i w:val="1"/>
          <w:sz w:val="20"/>
          <w:szCs w:val="20"/>
        </w:rPr>
      </w:pPr>
      <w:r w:rsidDel="00000000" w:rsidR="00000000" w:rsidRPr="00000000">
        <w:rPr>
          <w:i w:val="1"/>
          <w:sz w:val="20"/>
          <w:szCs w:val="20"/>
          <w:rtl w:val="0"/>
        </w:rPr>
        <w:t xml:space="preserve">Diferencias entre Reclutamiento y selección de personal</w:t>
      </w:r>
    </w:p>
    <w:tbl>
      <w:tblPr>
        <w:tblStyle w:val="Table14"/>
        <w:tblW w:w="7598.000000000001" w:type="dxa"/>
        <w:jc w:val="center"/>
        <w:tblLayout w:type="fixed"/>
        <w:tblLook w:val="0400"/>
      </w:tblPr>
      <w:tblGrid>
        <w:gridCol w:w="1596"/>
        <w:gridCol w:w="3241"/>
        <w:gridCol w:w="2761"/>
        <w:tblGridChange w:id="0">
          <w:tblGrid>
            <w:gridCol w:w="1596"/>
            <w:gridCol w:w="3241"/>
            <w:gridCol w:w="2761"/>
          </w:tblGrid>
        </w:tblGridChange>
      </w:tblGrid>
      <w:tr>
        <w:trPr>
          <w:cantSplit w:val="0"/>
          <w:trHeight w:val="115" w:hRule="atLeast"/>
          <w:tblHeader w:val="0"/>
        </w:trPr>
        <w:tc>
          <w:tcPr>
            <w:tcBorders>
              <w:top w:color="333333" w:space="0" w:sz="6" w:val="single"/>
              <w:left w:color="333333" w:space="0" w:sz="6" w:val="single"/>
              <w:bottom w:color="333333" w:space="0" w:sz="6" w:val="single"/>
              <w:right w:color="333333" w:space="0" w:sz="6" w:val="single"/>
            </w:tcBorders>
            <w:shd w:fill="ffc000" w:val="clear"/>
            <w:tcMar>
              <w:top w:w="150.0" w:type="dxa"/>
              <w:left w:w="75.0" w:type="dxa"/>
              <w:bottom w:w="150.0" w:type="dxa"/>
              <w:right w:w="75.0" w:type="dxa"/>
            </w:tcMar>
            <w:vAlign w:val="center"/>
          </w:tcPr>
          <w:p w:rsidR="00000000" w:rsidDel="00000000" w:rsidP="00000000" w:rsidRDefault="00000000" w:rsidRPr="00000000" w14:paraId="000005B4">
            <w:pPr>
              <w:spacing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Aspecto</w:t>
            </w:r>
          </w:p>
        </w:tc>
        <w:tc>
          <w:tcPr>
            <w:tcBorders>
              <w:top w:color="000000" w:space="0" w:sz="6" w:val="single"/>
              <w:left w:color="000000" w:space="0" w:sz="6" w:val="single"/>
              <w:bottom w:color="000000" w:space="0" w:sz="6" w:val="single"/>
              <w:right w:color="000000" w:space="0" w:sz="6" w:val="single"/>
            </w:tcBorders>
            <w:shd w:fill="ffc000" w:val="clear"/>
            <w:tcMar>
              <w:top w:w="150.0" w:type="dxa"/>
              <w:left w:w="75.0" w:type="dxa"/>
              <w:bottom w:w="150.0" w:type="dxa"/>
              <w:right w:w="75.0" w:type="dxa"/>
            </w:tcMar>
          </w:tcPr>
          <w:p w:rsidR="00000000" w:rsidDel="00000000" w:rsidP="00000000" w:rsidRDefault="00000000" w:rsidRPr="00000000" w14:paraId="000005B5">
            <w:pPr>
              <w:spacing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Reclutamiento</w:t>
            </w:r>
          </w:p>
        </w:tc>
        <w:tc>
          <w:tcPr>
            <w:tcBorders>
              <w:top w:color="333333" w:space="0" w:sz="6" w:val="single"/>
              <w:left w:color="333333" w:space="0" w:sz="6" w:val="single"/>
              <w:bottom w:color="333333" w:space="0" w:sz="6" w:val="single"/>
              <w:right w:color="333333" w:space="0" w:sz="6" w:val="single"/>
            </w:tcBorders>
            <w:shd w:fill="ffc000" w:val="clear"/>
            <w:tcMar>
              <w:top w:w="150.0" w:type="dxa"/>
              <w:left w:w="75.0" w:type="dxa"/>
              <w:bottom w:w="150.0" w:type="dxa"/>
              <w:right w:w="75.0" w:type="dxa"/>
            </w:tcMar>
            <w:vAlign w:val="center"/>
          </w:tcPr>
          <w:p w:rsidR="00000000" w:rsidDel="00000000" w:rsidP="00000000" w:rsidRDefault="00000000" w:rsidRPr="00000000" w14:paraId="000005B6">
            <w:pPr>
              <w:spacing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Selección de personal</w:t>
            </w:r>
          </w:p>
        </w:tc>
      </w:tr>
      <w:tr>
        <w:trPr>
          <w:cantSplit w:val="0"/>
          <w:trHeight w:val="1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7">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Significado</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B8">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Actividad que consiste en promover vacantes y buscar postulantes</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9">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Proceso administrativo que busca elegir a los empleados más capacitados y adecuados para la empresa.</w:t>
            </w:r>
          </w:p>
        </w:tc>
      </w:tr>
      <w:tr>
        <w:trPr>
          <w:cantSplit w:val="0"/>
          <w:trHeight w:val="184"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A">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Objetivos</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BB">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Convocar un gran número de candidatos para un cargo.</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C">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Elegir al candidato adecuado a las funciones establecidas.</w:t>
            </w:r>
          </w:p>
        </w:tc>
      </w:tr>
      <w:tr>
        <w:trPr>
          <w:cantSplit w:val="0"/>
          <w:trHeight w:val="1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D">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Proceso</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BE">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El reclutamiento estimula, motiva a los empleados potenciales a postularse para el nuevo trabajo.</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vAlign w:val="center"/>
          </w:tcPr>
          <w:p w:rsidR="00000000" w:rsidDel="00000000" w:rsidP="00000000" w:rsidRDefault="00000000" w:rsidRPr="00000000" w14:paraId="000005BF">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 selección de personal implica la negativa a otros candidatos que no fueron adecuados.</w:t>
            </w:r>
          </w:p>
        </w:tc>
      </w:tr>
      <w:tr>
        <w:trPr>
          <w:cantSplit w:val="0"/>
          <w:trHeight w:val="272"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0">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Utilidad</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1">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Para que el proceso de contratación sea eficaz, las necesidades de la empresa se ajustan a las necesidades de los candidatos.</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2">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 selección del personal adecuado ayuda a la gerencia a realizar el trabajo de manera efectiva.</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3">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Relaciona  </w:t>
            </w:r>
          </w:p>
          <w:p w:rsidR="00000000" w:rsidDel="00000000" w:rsidP="00000000" w:rsidRDefault="00000000" w:rsidRPr="00000000" w14:paraId="000005C4">
            <w:pPr>
              <w:spacing w:line="240" w:lineRule="auto"/>
              <w:jc w:val="cente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5">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El reclutamiento convoca a los trabajadores de la empresa, favoreciendo el ejercicio de promoción y desarrollo</w:t>
            </w:r>
          </w:p>
        </w:tc>
        <w:tc>
          <w:tcPr>
            <w:tcBorders>
              <w:top w:color="000000" w:space="0" w:sz="6" w:val="single"/>
              <w:left w:color="000000" w:space="0" w:sz="6" w:val="single"/>
              <w:bottom w:color="000000" w:space="0" w:sz="6" w:val="single"/>
              <w:right w:color="000000" w:space="0" w:sz="6" w:val="single"/>
            </w:tcBorders>
            <w:shd w:fill="auto" w:val="clear"/>
            <w:tcMar>
              <w:top w:w="150.0" w:type="dxa"/>
              <w:left w:w="75.0" w:type="dxa"/>
              <w:bottom w:w="150.0" w:type="dxa"/>
              <w:right w:w="75.0" w:type="dxa"/>
            </w:tcMar>
          </w:tcPr>
          <w:p w:rsidR="00000000" w:rsidDel="00000000" w:rsidP="00000000" w:rsidRDefault="00000000" w:rsidRPr="00000000" w14:paraId="000005C6">
            <w:pPr>
              <w:spacing w:line="240"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 decisión de contratación es potestativo del empresario.</w:t>
            </w:r>
          </w:p>
        </w:tc>
      </w:tr>
    </w:tbl>
    <w:p w:rsidR="00000000" w:rsidDel="00000000" w:rsidP="00000000" w:rsidRDefault="00000000" w:rsidRPr="00000000" w14:paraId="000005C7">
      <w:pPr>
        <w:shd w:fill="ffffff" w:val="clear"/>
        <w:spacing w:after="360" w:line="240" w:lineRule="auto"/>
        <w:jc w:val="center"/>
        <w:rPr>
          <w:sz w:val="20"/>
          <w:szCs w:val="20"/>
        </w:rPr>
      </w:pPr>
      <w:sdt>
        <w:sdtPr>
          <w:tag w:val="goog_rdk_25"/>
        </w:sdtPr>
        <w:sdtContent>
          <w:del w:author="SANDRA PATRICIA HOYOS SEPULVEDA" w:id="0" w:date="2022-05-28T00:33:14Z">
            <w:r w:rsidDel="00000000" w:rsidR="00000000" w:rsidRPr="00000000">
              <w:rPr>
                <w:sz w:val="20"/>
                <w:szCs w:val="20"/>
                <w:rtl w:val="0"/>
              </w:rPr>
              <w:delText xml:space="preserve">Fuente: elaboración propia</w:delText>
            </w:r>
          </w:del>
        </w:sdtContent>
      </w:sdt>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10. Bienestar laboral</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departamento de Recursos Humanos o de gestión del talento humano en las empresas, se centra en la idea de que el éxito de la compañía depende en gran parte del talento humano de todas sus dependencias y las habilidades de sus empleados, quienes crean estrategias de negocio, iniciativas de trabajo, generan estrategias de mejora, por lo cual es fundamental para el éxito empresarial generar sentido de escucha y pertenencia, compromiso, colaboración y confianza, así como respeto y buenas relaciones laborales.</w:t>
      </w:r>
      <w:r w:rsidDel="00000000" w:rsidR="00000000" w:rsidRPr="00000000">
        <w:rPr>
          <w:sz w:val="20"/>
          <w:szCs w:val="2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4326255</wp:posOffset>
            </wp:positionH>
            <wp:positionV relativeFrom="paragraph">
              <wp:posOffset>118073</wp:posOffset>
            </wp:positionV>
            <wp:extent cx="1794510" cy="1794510"/>
            <wp:effectExtent b="0" l="0" r="0" t="0"/>
            <wp:wrapSquare wrapText="bothSides" distB="0" distT="0" distL="114300" distR="114300"/>
            <wp:docPr descr="Icono&#10;&#10;Descripción generada automáticamente" id="782" name="image6.png"/>
            <a:graphic>
              <a:graphicData uri="http://schemas.openxmlformats.org/drawingml/2006/picture">
                <pic:pic>
                  <pic:nvPicPr>
                    <pic:cNvPr descr="Icono&#10;&#10;Descripción generada automáticamente" id="0" name="image6.png"/>
                    <pic:cNvPicPr preferRelativeResize="0"/>
                  </pic:nvPicPr>
                  <pic:blipFill>
                    <a:blip r:embed="rId75"/>
                    <a:srcRect b="0" l="0" r="0" t="0"/>
                    <a:stretch>
                      <a:fillRect/>
                    </a:stretch>
                  </pic:blipFill>
                  <pic:spPr>
                    <a:xfrm>
                      <a:off x="0" y="0"/>
                      <a:ext cx="1794510" cy="1794510"/>
                    </a:xfrm>
                    <a:prstGeom prst="rect"/>
                    <a:ln/>
                  </pic:spPr>
                </pic:pic>
              </a:graphicData>
            </a:graphic>
          </wp:anchor>
        </w:drawing>
      </w:r>
    </w:p>
    <w:p w:rsidR="00000000" w:rsidDel="00000000" w:rsidP="00000000" w:rsidRDefault="00000000" w:rsidRPr="00000000" w14:paraId="000005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5CE">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Los empleados en el tiempo, buscan su desarrollo laboral y económico, por lo cual las empresas deben establecer políticas como de carrera administrativa, rotación de actividades, fomentar el trabajo en equipo, organización del trabajo, calidad de vida laboral, sistemas de compensación flexible y complementaria, etc.; dirigidas a los trabajadores que son considerados como el recurso más importante de la empresa, fortaleciendo de esta manera el vínculo laboral y contribuyendo en la consecución de los objetivos y expectativas de cada uno, </w:t>
      </w:r>
      <w:r w:rsidDel="00000000" w:rsidR="00000000" w:rsidRPr="00000000">
        <w:rPr>
          <w:sz w:val="20"/>
          <w:szCs w:val="20"/>
          <w:rtl w:val="0"/>
        </w:rPr>
        <w:t xml:space="preserve">ofreciendo de esta manera salarios justos y motivadores, estabilidad, seguridad social, calidad de vida, satisfacción personal, respeto, mejores oportunidades, capacitación, autonomía y participación, y otros incentivos que no necesariamente son monetarios.</w:t>
      </w:r>
    </w:p>
    <w:p w:rsidR="00000000" w:rsidDel="00000000" w:rsidP="00000000" w:rsidRDefault="00000000" w:rsidRPr="00000000" w14:paraId="000005C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resumen, el bienestar laboral comprende en darle a los empleados beneficios adicionales, aparte de un buen salario, que permitan que trabajen contentos y motivados. Estos beneficios pueden ser monetarios y no monetarios, pero ambos contribuyen a alcanzar una mejor calidad de vida y un excelente ambiente laboral.</w:t>
      </w:r>
    </w:p>
    <w:p w:rsidR="00000000" w:rsidDel="00000000" w:rsidP="00000000" w:rsidRDefault="00000000" w:rsidRPr="00000000" w14:paraId="000005D1">
      <w:pPr>
        <w:pBdr>
          <w:top w:space="0" w:sz="0" w:val="nil"/>
          <w:left w:space="0" w:sz="0" w:val="nil"/>
          <w:bottom w:space="0" w:sz="0" w:val="nil"/>
          <w:right w:space="0" w:sz="0" w:val="nil"/>
          <w:between w:space="0" w:sz="0" w:val="nil"/>
        </w:pBdr>
        <w:jc w:val="left"/>
        <w:rPr>
          <w:sz w:val="20"/>
          <w:szCs w:val="20"/>
        </w:rPr>
      </w:pP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jc w:val="left"/>
        <w:rPr>
          <w:sz w:val="20"/>
          <w:szCs w:val="20"/>
        </w:rPr>
      </w:pPr>
      <w:sdt>
        <w:sdtPr>
          <w:tag w:val="goog_rdk_26"/>
        </w:sdtPr>
        <w:sdtContent>
          <w:commentRangeStart w:id="24"/>
        </w:sdtContent>
      </w:sdt>
      <w:r w:rsidDel="00000000" w:rsidR="00000000" w:rsidRPr="00000000">
        <w:rPr>
          <w:sz w:val="20"/>
          <w:szCs w:val="20"/>
        </w:rPr>
        <w:drawing>
          <wp:inline distB="114300" distT="114300" distL="114300" distR="114300">
            <wp:extent cx="6120765" cy="4419600"/>
            <wp:effectExtent b="0" l="0" r="0" t="0"/>
            <wp:docPr id="787"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6120765" cy="44196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b w:val="1"/>
          <w:sz w:val="20"/>
          <w:szCs w:val="20"/>
        </w:rPr>
      </w:pPr>
      <w:r w:rsidDel="00000000" w:rsidR="00000000" w:rsidRPr="00000000">
        <w:rPr>
          <w:rtl w:val="0"/>
        </w:rPr>
      </w:r>
    </w:p>
    <w:p w:rsidR="00000000" w:rsidDel="00000000" w:rsidP="00000000" w:rsidRDefault="00000000" w:rsidRPr="00000000" w14:paraId="000005D5">
      <w:pPr>
        <w:ind w:left="360" w:firstLine="0"/>
        <w:jc w:val="both"/>
        <w:rPr>
          <w:sz w:val="20"/>
          <w:szCs w:val="20"/>
        </w:rPr>
      </w:pPr>
      <w:r w:rsidDel="00000000" w:rsidR="00000000" w:rsidRPr="00000000">
        <w:rPr>
          <w:sz w:val="20"/>
          <w:szCs w:val="20"/>
          <w:rtl w:val="0"/>
        </w:rPr>
        <w:t xml:space="preserve">La gestión del talento humano es una de las funciones sustantiva, para la dinámica empresarial, es una función de logística para toda la empresa pues se encarga de suministrar el talento humano para el desarrollo de las actividades de la empresa, lo que exige un ejercicio de planeación de las iniciativas estratégicas que se deriven del diagnóstico empresarial, vela por la organización y estructura empresarial, de tal manera que establece mecanismos para su operación como es la estructuración de los cargos como agrupaciones de actividades similares, generando los manuales pertinentes a los proceso donde participe cada trabajador. La Gestión del talento humano está íntimamente ligada al proceso administrativo, pues a partir de las necesidades sociales de la empresa se dispondrá de recursos, se tendrá que hacer gestiones de dirección bajo el estilo que requiera la empresa: autocrático cuando se requieren decisiones rápidas, liberal, cuando el grado de madurez laboral permite que se delegue, para que la gerencia se concentre en otras actividades de propias de su cargo, o el democrático que basado en el consenso se toman las decisiones.</w:t>
      </w:r>
    </w:p>
    <w:p w:rsidR="00000000" w:rsidDel="00000000" w:rsidP="00000000" w:rsidRDefault="00000000" w:rsidRPr="00000000" w14:paraId="000005D6">
      <w:pPr>
        <w:ind w:left="360" w:firstLine="0"/>
        <w:jc w:val="both"/>
        <w:rPr>
          <w:sz w:val="20"/>
          <w:szCs w:val="20"/>
        </w:rPr>
      </w:pPr>
      <w:r w:rsidDel="00000000" w:rsidR="00000000" w:rsidRPr="00000000">
        <w:rPr>
          <w:rtl w:val="0"/>
        </w:rPr>
      </w:r>
    </w:p>
    <w:p w:rsidR="00000000" w:rsidDel="00000000" w:rsidP="00000000" w:rsidRDefault="00000000" w:rsidRPr="00000000" w14:paraId="000005D7">
      <w:pPr>
        <w:ind w:left="360" w:firstLine="0"/>
        <w:jc w:val="both"/>
        <w:rPr>
          <w:sz w:val="20"/>
          <w:szCs w:val="20"/>
        </w:rPr>
      </w:pPr>
      <w:r w:rsidDel="00000000" w:rsidR="00000000" w:rsidRPr="00000000">
        <w:rPr>
          <w:sz w:val="20"/>
          <w:szCs w:val="20"/>
          <w:rtl w:val="0"/>
        </w:rPr>
        <w:t xml:space="preserve">Una buena gestión de talento humano se ocupa de funciones vitales para la empresa como es el desarrollo de clima laboral, el reclutamiento y selección de personal, vela por la seguridad e higiene de sus trabajadores y las condiciones donde presta el servicio, es generador de nuevas capacidades productivas a partir de el liderazgo de planes de capacitación y entrenamiento. Al igual la gestión de recursos humanos exige la evaluación del desempeño de los trabajadores vista como una oportunidad de mejorar los procesos, identificar necesidades del personal para que puedan desarrollar bien su trabajo. Y no podía faltar el que se encarga de administrar el sistema de compensaciones y beneficios, el cual debe estar acorde a las condiciones promedio del sector.</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b w:val="1"/>
          <w:sz w:val="20"/>
          <w:szCs w:val="20"/>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b w:val="1"/>
          <w:i w:val="0"/>
          <w:smallCaps w:val="0"/>
          <w:strike w:val="0"/>
          <w:color w:val="000000"/>
          <w:sz w:val="20"/>
          <w:szCs w:val="20"/>
          <w:u w:val="single"/>
          <w:shd w:fill="auto" w:val="clear"/>
          <w:vertAlign w:val="baseline"/>
        </w:rPr>
      </w:pPr>
      <w:r w:rsidDel="00000000" w:rsidR="00000000" w:rsidRPr="00000000">
        <w:rPr>
          <w:b w:val="1"/>
          <w:i w:val="0"/>
          <w:smallCaps w:val="0"/>
          <w:strike w:val="0"/>
          <w:color w:val="000000"/>
          <w:sz w:val="20"/>
          <w:szCs w:val="20"/>
          <w:u w:val="single"/>
          <w:shd w:fill="auto" w:val="clear"/>
          <w:vertAlign w:val="baseline"/>
          <w:rtl w:val="0"/>
        </w:rPr>
        <w:t xml:space="preserve">Síntesis</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Figura: Administración empresarial y Gestión la gestión del Talento Humano</w:t>
      </w:r>
    </w:p>
    <w:p w:rsidR="00000000" w:rsidDel="00000000" w:rsidP="00000000" w:rsidRDefault="00000000" w:rsidRPr="00000000" w14:paraId="000005DE">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jc w:val="both"/>
        <w:rPr>
          <w:b w:val="1"/>
          <w:sz w:val="20"/>
          <w:szCs w:val="20"/>
        </w:rPr>
      </w:pPr>
      <w:sdt>
        <w:sdtPr>
          <w:tag w:val="goog_rdk_27"/>
        </w:sdtPr>
        <w:sdtContent>
          <w:commentRangeStart w:id="25"/>
        </w:sdtContent>
      </w:sdt>
      <w:r w:rsidDel="00000000" w:rsidR="00000000" w:rsidRPr="00000000">
        <w:rPr>
          <w:b w:val="1"/>
          <w:sz w:val="20"/>
          <w:szCs w:val="20"/>
        </w:rPr>
        <w:pict>
          <v:shape id="_x0000_i1028" style="width:497.25pt;height:199.5pt" o:ole="" type="#_x0000_t75">
            <v:imagedata r:id="rId7" o:title=""/>
          </v:shape>
          <o:OLEObject DrawAspect="Content" r:id="rId8" ObjectID="_1713157844" ProgID="Excel.Sheet.12" ShapeID="_x0000_i1028" Type="Embed"/>
        </w:pic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5E3">
      <w:pPr>
        <w:rPr>
          <w:sz w:val="20"/>
          <w:szCs w:val="20"/>
        </w:rPr>
      </w:pPr>
      <w:r w:rsidDel="00000000" w:rsidR="00000000" w:rsidRPr="00000000">
        <w:rPr>
          <w:rtl w:val="0"/>
        </w:rPr>
      </w:r>
    </w:p>
    <w:p w:rsidR="00000000" w:rsidDel="00000000" w:rsidP="00000000" w:rsidRDefault="00000000" w:rsidRPr="00000000" w14:paraId="000005E4">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5E5">
      <w:pPr>
        <w:ind w:left="426" w:firstLine="0"/>
        <w:jc w:val="both"/>
        <w:rPr>
          <w:color w:val="7f7f7f"/>
          <w:sz w:val="20"/>
          <w:szCs w:val="20"/>
        </w:rPr>
      </w:pPr>
      <w:r w:rsidDel="00000000" w:rsidR="00000000" w:rsidRPr="00000000">
        <w:rPr>
          <w:rtl w:val="0"/>
        </w:rPr>
      </w:r>
    </w:p>
    <w:tbl>
      <w:tblPr>
        <w:tblStyle w:val="Table15"/>
        <w:tblW w:w="973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1"/>
        <w:gridCol w:w="6840"/>
        <w:tblGridChange w:id="0">
          <w:tblGrid>
            <w:gridCol w:w="2891"/>
            <w:gridCol w:w="6840"/>
          </w:tblGrid>
        </w:tblGridChange>
      </w:tblGrid>
      <w:tr>
        <w:trPr>
          <w:cantSplit w:val="0"/>
          <w:trHeight w:val="126" w:hRule="atLeast"/>
          <w:tblHeader w:val="0"/>
        </w:trPr>
        <w:tc>
          <w:tcPr>
            <w:gridSpan w:val="2"/>
            <w:shd w:fill="fac896" w:val="clear"/>
            <w:vAlign w:val="center"/>
          </w:tcPr>
          <w:p w:rsidR="00000000" w:rsidDel="00000000" w:rsidP="00000000" w:rsidRDefault="00000000" w:rsidRPr="00000000" w14:paraId="000005E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DESCRIPCIÓN DE ACTIVIDAD DIDÁCTICA</w:t>
            </w:r>
          </w:p>
        </w:tc>
      </w:tr>
      <w:tr>
        <w:trPr>
          <w:cantSplit w:val="0"/>
          <w:trHeight w:val="344" w:hRule="atLeast"/>
          <w:tblHeader w:val="0"/>
        </w:trPr>
        <w:tc>
          <w:tcPr>
            <w:shd w:fill="fac896" w:val="clear"/>
            <w:vAlign w:val="center"/>
          </w:tcPr>
          <w:p w:rsidR="00000000" w:rsidDel="00000000" w:rsidP="00000000" w:rsidRDefault="00000000" w:rsidRPr="00000000" w14:paraId="000005E8">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 de la </w:t>
            </w:r>
            <w:r w:rsidDel="00000000" w:rsidR="00000000" w:rsidRPr="00000000">
              <w:rPr>
                <w:rFonts w:ascii="Arial" w:cs="Arial" w:eastAsia="Arial" w:hAnsi="Arial"/>
                <w:sz w:val="20"/>
                <w:szCs w:val="20"/>
                <w:rtl w:val="0"/>
              </w:rPr>
              <w:t xml:space="preserve">a</w:t>
            </w:r>
            <w:r w:rsidDel="00000000" w:rsidR="00000000" w:rsidRPr="00000000">
              <w:rPr>
                <w:rFonts w:ascii="Arial" w:cs="Arial" w:eastAsia="Arial" w:hAnsi="Arial"/>
                <w:color w:val="000000"/>
                <w:sz w:val="20"/>
                <w:szCs w:val="20"/>
                <w:rtl w:val="0"/>
              </w:rPr>
              <w:t xml:space="preserve">ctividad</w:t>
            </w:r>
          </w:p>
        </w:tc>
        <w:tc>
          <w:tcPr>
            <w:shd w:fill="auto" w:val="clear"/>
            <w:vAlign w:val="center"/>
          </w:tcPr>
          <w:p w:rsidR="00000000" w:rsidDel="00000000" w:rsidP="00000000" w:rsidRDefault="00000000" w:rsidRPr="00000000" w14:paraId="000005E9">
            <w:pPr>
              <w:rPr>
                <w:rFonts w:ascii="Arial" w:cs="Arial" w:eastAsia="Arial" w:hAnsi="Arial"/>
                <w:b w:val="0"/>
                <w:color w:val="000000"/>
                <w:sz w:val="20"/>
                <w:szCs w:val="20"/>
              </w:rPr>
            </w:pPr>
            <w:bookmarkStart w:colFirst="0" w:colLast="0" w:name="_heading=h.30j0zll" w:id="1"/>
            <w:bookmarkEnd w:id="1"/>
            <w:r w:rsidDel="00000000" w:rsidR="00000000" w:rsidRPr="00000000">
              <w:rPr>
                <w:rFonts w:ascii="Arial" w:cs="Arial" w:eastAsia="Arial" w:hAnsi="Arial"/>
                <w:b w:val="0"/>
                <w:sz w:val="20"/>
                <w:szCs w:val="20"/>
                <w:rtl w:val="0"/>
              </w:rPr>
              <w:t xml:space="preserve">La gestión agroempresarial del talento humano . </w:t>
            </w:r>
            <w:r w:rsidDel="00000000" w:rsidR="00000000" w:rsidRPr="00000000">
              <w:rPr>
                <w:rtl w:val="0"/>
              </w:rPr>
            </w:r>
          </w:p>
        </w:tc>
      </w:tr>
      <w:tr>
        <w:trPr>
          <w:cantSplit w:val="0"/>
          <w:trHeight w:val="344" w:hRule="atLeast"/>
          <w:tblHeader w:val="0"/>
        </w:trPr>
        <w:tc>
          <w:tcPr>
            <w:shd w:fill="fac896" w:val="clear"/>
            <w:vAlign w:val="center"/>
          </w:tcPr>
          <w:p w:rsidR="00000000" w:rsidDel="00000000" w:rsidP="00000000" w:rsidRDefault="00000000" w:rsidRPr="00000000" w14:paraId="000005EA">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 de la actividad</w:t>
            </w:r>
          </w:p>
        </w:tc>
        <w:tc>
          <w:tcPr>
            <w:shd w:fill="auto" w:val="clear"/>
            <w:vAlign w:val="center"/>
          </w:tcPr>
          <w:p w:rsidR="00000000" w:rsidDel="00000000" w:rsidP="00000000" w:rsidRDefault="00000000" w:rsidRPr="00000000" w14:paraId="000005E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Identificar los componentes de la </w:t>
            </w:r>
            <w:r w:rsidDel="00000000" w:rsidR="00000000" w:rsidRPr="00000000">
              <w:rPr>
                <w:rFonts w:ascii="Arial" w:cs="Arial" w:eastAsia="Arial" w:hAnsi="Arial"/>
                <w:b w:val="0"/>
                <w:color w:val="000000"/>
                <w:sz w:val="20"/>
                <w:szCs w:val="20"/>
                <w:rtl w:val="0"/>
              </w:rPr>
              <w:t xml:space="preserve">gestión de talento humano</w:t>
            </w:r>
            <w:r w:rsidDel="00000000" w:rsidR="00000000" w:rsidRPr="00000000">
              <w:rPr>
                <w:rFonts w:ascii="Arial" w:cs="Arial" w:eastAsia="Arial" w:hAnsi="Arial"/>
                <w:b w:val="0"/>
                <w:sz w:val="20"/>
                <w:szCs w:val="20"/>
                <w:rtl w:val="0"/>
              </w:rPr>
              <w:t xml:space="preserve"> de la empresa agropecuaria de acuerdo con sistemas de producción,  normatividad vigente, herramientas gerenciales y criterios técnicos.</w:t>
            </w:r>
          </w:p>
        </w:tc>
      </w:tr>
      <w:tr>
        <w:trPr>
          <w:cantSplit w:val="0"/>
          <w:trHeight w:val="344" w:hRule="atLeast"/>
          <w:tblHeader w:val="0"/>
        </w:trPr>
        <w:tc>
          <w:tcPr>
            <w:shd w:fill="fac896" w:val="clear"/>
            <w:vAlign w:val="center"/>
          </w:tcPr>
          <w:p w:rsidR="00000000" w:rsidDel="00000000" w:rsidP="00000000" w:rsidRDefault="00000000" w:rsidRPr="00000000" w14:paraId="000005EC">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5ED">
            <w:pPr>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Emparejamiento</w:t>
            </w:r>
            <w:r w:rsidDel="00000000" w:rsidR="00000000" w:rsidRPr="00000000">
              <w:rPr>
                <w:rtl w:val="0"/>
              </w:rPr>
            </w:r>
          </w:p>
        </w:tc>
      </w:tr>
      <w:tr>
        <w:trPr>
          <w:cantSplit w:val="0"/>
          <w:trHeight w:val="344" w:hRule="atLeast"/>
          <w:tblHeader w:val="0"/>
        </w:trPr>
        <w:tc>
          <w:tcPr>
            <w:shd w:fill="fac896" w:val="clear"/>
            <w:vAlign w:val="center"/>
          </w:tcPr>
          <w:p w:rsidR="00000000" w:rsidDel="00000000" w:rsidP="00000000" w:rsidRDefault="00000000" w:rsidRPr="00000000" w14:paraId="000005EE">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Archivo de la actividad </w:t>
            </w:r>
          </w:p>
          <w:p w:rsidR="00000000" w:rsidDel="00000000" w:rsidP="00000000" w:rsidRDefault="00000000" w:rsidRPr="00000000" w14:paraId="000005EF">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5F0">
            <w:pPr>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Anexo: Actividad CF07- Emparejamiento- No </w:t>
            </w:r>
            <w:r w:rsidDel="00000000" w:rsidR="00000000" w:rsidRPr="00000000">
              <w:rPr>
                <w:rFonts w:ascii="Arial" w:cs="Arial" w:eastAsia="Arial" w:hAnsi="Arial"/>
                <w:b w:val="0"/>
                <w:sz w:val="20"/>
                <w:szCs w:val="20"/>
                <w:rtl w:val="0"/>
              </w:rPr>
              <w:t xml:space="preserve">calificable</w:t>
            </w:r>
            <w:r w:rsidDel="00000000" w:rsidR="00000000" w:rsidRPr="00000000">
              <w:rPr>
                <w:rtl w:val="0"/>
              </w:rPr>
            </w:r>
          </w:p>
        </w:tc>
      </w:tr>
    </w:tbl>
    <w:p w:rsidR="00000000" w:rsidDel="00000000" w:rsidP="00000000" w:rsidRDefault="00000000" w:rsidRPr="00000000" w14:paraId="000005F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5F2">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5F3">
      <w:pPr>
        <w:rPr>
          <w:sz w:val="20"/>
          <w:szCs w:val="20"/>
        </w:rPr>
      </w:pPr>
      <w:r w:rsidDel="00000000" w:rsidR="00000000" w:rsidRPr="00000000">
        <w:rPr>
          <w:sz w:val="20"/>
          <w:szCs w:val="20"/>
          <w:rtl w:val="0"/>
        </w:rPr>
        <w:t xml:space="preserve"> </w:t>
      </w:r>
    </w:p>
    <w:tbl>
      <w:tblPr>
        <w:tblStyle w:val="Table16"/>
        <w:tblW w:w="993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0"/>
        <w:gridCol w:w="2723"/>
        <w:gridCol w:w="1985"/>
        <w:gridCol w:w="2847"/>
        <w:tblGridChange w:id="0">
          <w:tblGrid>
            <w:gridCol w:w="2380"/>
            <w:gridCol w:w="2723"/>
            <w:gridCol w:w="1985"/>
            <w:gridCol w:w="2847"/>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5F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F5">
            <w:pPr>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F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Tipo de material</w:t>
            </w:r>
          </w:p>
          <w:p w:rsidR="00000000" w:rsidDel="00000000" w:rsidP="00000000" w:rsidRDefault="00000000" w:rsidRPr="00000000" w14:paraId="000005F7">
            <w:pPr>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F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Enlace del recurso o</w:t>
            </w:r>
          </w:p>
          <w:p w:rsidR="00000000" w:rsidDel="00000000" w:rsidP="00000000" w:rsidRDefault="00000000" w:rsidRPr="00000000" w14:paraId="000005F9">
            <w:pPr>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5FA">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Indicadores de gestión</w:t>
            </w:r>
          </w:p>
        </w:tc>
        <w:tc>
          <w:tcPr>
            <w:tcMar>
              <w:top w:w="100.0" w:type="dxa"/>
              <w:left w:w="100.0" w:type="dxa"/>
              <w:bottom w:w="100.0" w:type="dxa"/>
              <w:right w:w="100.0" w:type="dxa"/>
            </w:tcMar>
          </w:tcPr>
          <w:p w:rsidR="00000000" w:rsidDel="00000000" w:rsidP="00000000" w:rsidRDefault="00000000" w:rsidRPr="00000000" w14:paraId="000005F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Daniella Terreros, Indicadores de gestión empresarial: características y tipos.</w:t>
            </w:r>
          </w:p>
        </w:tc>
        <w:tc>
          <w:tcPr>
            <w:tcMar>
              <w:top w:w="100.0" w:type="dxa"/>
              <w:left w:w="100.0" w:type="dxa"/>
              <w:bottom w:w="100.0" w:type="dxa"/>
              <w:right w:w="100.0" w:type="dxa"/>
            </w:tcMar>
          </w:tcPr>
          <w:p w:rsidR="00000000" w:rsidDel="00000000" w:rsidP="00000000" w:rsidRDefault="00000000" w:rsidRPr="00000000" w14:paraId="000005FC">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5FD">
            <w:pPr>
              <w:rPr>
                <w:rFonts w:ascii="Arial" w:cs="Arial" w:eastAsia="Arial" w:hAnsi="Arial"/>
                <w:b w:val="0"/>
                <w:sz w:val="20"/>
                <w:szCs w:val="20"/>
              </w:rPr>
            </w:pPr>
            <w:hyperlink r:id="rId77">
              <w:r w:rsidDel="00000000" w:rsidR="00000000" w:rsidRPr="00000000">
                <w:rPr>
                  <w:rFonts w:ascii="Arial" w:cs="Arial" w:eastAsia="Arial" w:hAnsi="Arial"/>
                  <w:b w:val="0"/>
                  <w:color w:val="cc9900"/>
                  <w:sz w:val="20"/>
                  <w:szCs w:val="20"/>
                  <w:u w:val="single"/>
                  <w:rtl w:val="0"/>
                </w:rPr>
                <w:t xml:space="preserve">https://blog.hubspot.es/marketing/indicadores-de-gestion</w:t>
              </w:r>
            </w:hyperlink>
            <w:r w:rsidDel="00000000" w:rsidR="00000000" w:rsidRPr="00000000">
              <w:rPr>
                <w:rtl w:val="0"/>
              </w:rPr>
            </w:r>
          </w:p>
          <w:p w:rsidR="00000000" w:rsidDel="00000000" w:rsidP="00000000" w:rsidRDefault="00000000" w:rsidRPr="00000000" w14:paraId="000005FE">
            <w:pPr>
              <w:rPr>
                <w:rFonts w:ascii="Arial" w:cs="Arial" w:eastAsia="Arial" w:hAnsi="Arial"/>
                <w:b w:val="0"/>
                <w:sz w:val="20"/>
                <w:szCs w:val="20"/>
              </w:rPr>
            </w:pPr>
            <w:r w:rsidDel="00000000" w:rsidR="00000000" w:rsidRPr="00000000">
              <w:rPr>
                <w:rtl w:val="0"/>
              </w:rPr>
            </w:r>
          </w:p>
        </w:tc>
      </w:tr>
      <w:tr>
        <w:trPr>
          <w:cantSplit w:val="0"/>
          <w:trHeight w:val="1369" w:hRule="atLeast"/>
          <w:tblHeader w:val="0"/>
        </w:trPr>
        <w:tc>
          <w:tcPr>
            <w:tcMar>
              <w:top w:w="100.0" w:type="dxa"/>
              <w:left w:w="100.0" w:type="dxa"/>
              <w:bottom w:w="100.0" w:type="dxa"/>
              <w:right w:w="100.0" w:type="dxa"/>
            </w:tcMar>
          </w:tcPr>
          <w:p w:rsidR="00000000" w:rsidDel="00000000" w:rsidP="00000000" w:rsidRDefault="00000000" w:rsidRPr="00000000" w14:paraId="000005FF">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Gestión de talento humano</w:t>
            </w:r>
          </w:p>
        </w:tc>
        <w:tc>
          <w:tcPr>
            <w:tcMar>
              <w:top w:w="100.0" w:type="dxa"/>
              <w:left w:w="100.0" w:type="dxa"/>
              <w:bottom w:w="100.0" w:type="dxa"/>
              <w:right w:w="100.0" w:type="dxa"/>
            </w:tcMar>
          </w:tcPr>
          <w:p w:rsidR="00000000" w:rsidDel="00000000" w:rsidP="00000000" w:rsidRDefault="00000000" w:rsidRPr="00000000" w14:paraId="00000600">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Carlos Andrés Lobo, Gestión del Talento Humano</w:t>
            </w:r>
          </w:p>
        </w:tc>
        <w:tc>
          <w:tcPr>
            <w:tcMar>
              <w:top w:w="100.0" w:type="dxa"/>
              <w:left w:w="100.0" w:type="dxa"/>
              <w:bottom w:w="100.0" w:type="dxa"/>
              <w:right w:w="100.0" w:type="dxa"/>
            </w:tcMar>
          </w:tcPr>
          <w:p w:rsidR="00000000" w:rsidDel="00000000" w:rsidP="00000000" w:rsidRDefault="00000000" w:rsidRPr="00000000" w14:paraId="00000601">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Libro</w:t>
            </w:r>
          </w:p>
        </w:tc>
        <w:tc>
          <w:tcPr>
            <w:tcMar>
              <w:top w:w="100.0" w:type="dxa"/>
              <w:left w:w="100.0" w:type="dxa"/>
              <w:bottom w:w="100.0" w:type="dxa"/>
              <w:right w:w="100.0" w:type="dxa"/>
            </w:tcMar>
          </w:tcPr>
          <w:p w:rsidR="00000000" w:rsidDel="00000000" w:rsidP="00000000" w:rsidRDefault="00000000" w:rsidRPr="00000000" w14:paraId="00000602">
            <w:pPr>
              <w:rPr>
                <w:rFonts w:ascii="Arial" w:cs="Arial" w:eastAsia="Arial" w:hAnsi="Arial"/>
                <w:b w:val="0"/>
                <w:color w:val="000000"/>
                <w:sz w:val="20"/>
                <w:szCs w:val="20"/>
              </w:rPr>
            </w:pPr>
            <w:hyperlink r:id="rId78">
              <w:r w:rsidDel="00000000" w:rsidR="00000000" w:rsidRPr="00000000">
                <w:rPr>
                  <w:rFonts w:ascii="Arial" w:cs="Arial" w:eastAsia="Arial" w:hAnsi="Arial"/>
                  <w:b w:val="0"/>
                  <w:color w:val="cc9900"/>
                  <w:sz w:val="20"/>
                  <w:szCs w:val="20"/>
                  <w:u w:val="single"/>
                  <w:rtl w:val="0"/>
                </w:rPr>
                <w:t xml:space="preserve">https://digitk.areandina.edu.co/bitstream/handle/areandina/1484/Gesti%C3%B3n%20del%20Talento%20Humano.pdf?sequence=1&amp;isAllowed=y</w:t>
              </w:r>
            </w:hyperlink>
            <w:r w:rsidDel="00000000" w:rsidR="00000000" w:rsidRPr="00000000">
              <w:rPr>
                <w:rtl w:val="0"/>
              </w:rPr>
            </w:r>
          </w:p>
          <w:p w:rsidR="00000000" w:rsidDel="00000000" w:rsidP="00000000" w:rsidRDefault="00000000" w:rsidRPr="00000000" w14:paraId="00000603">
            <w:pPr>
              <w:rPr>
                <w:rFonts w:ascii="Arial" w:cs="Arial" w:eastAsia="Arial" w:hAnsi="Arial"/>
                <w:b w:val="0"/>
                <w:color w:val="00000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604">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Administración de una Finca</w:t>
            </w:r>
          </w:p>
        </w:tc>
        <w:tc>
          <w:tcPr>
            <w:tcMar>
              <w:top w:w="100.0" w:type="dxa"/>
              <w:left w:w="100.0" w:type="dxa"/>
              <w:bottom w:w="100.0" w:type="dxa"/>
              <w:right w:w="100.0" w:type="dxa"/>
            </w:tcMar>
          </w:tcPr>
          <w:p w:rsidR="00000000" w:rsidDel="00000000" w:rsidP="00000000" w:rsidRDefault="00000000" w:rsidRPr="00000000" w14:paraId="00000605">
            <w:pPr>
              <w:rPr>
                <w:rFonts w:ascii="Arial" w:cs="Arial" w:eastAsia="Arial" w:hAnsi="Arial"/>
                <w:b w:val="0"/>
                <w:color w:val="000000"/>
                <w:sz w:val="20"/>
                <w:szCs w:val="20"/>
                <w:highlight w:val="white"/>
              </w:rPr>
            </w:pPr>
            <w:r w:rsidDel="00000000" w:rsidR="00000000" w:rsidRPr="00000000">
              <w:rPr>
                <w:rFonts w:ascii="Arial" w:cs="Arial" w:eastAsia="Arial" w:hAnsi="Arial"/>
                <w:b w:val="0"/>
                <w:color w:val="000000"/>
                <w:sz w:val="20"/>
                <w:szCs w:val="20"/>
                <w:highlight w:val="white"/>
                <w:rtl w:val="0"/>
              </w:rPr>
              <w:t xml:space="preserve">Ángel Fabián Cabrera Morocho, </w:t>
            </w:r>
            <w:r w:rsidDel="00000000" w:rsidR="00000000" w:rsidRPr="00000000">
              <w:rPr>
                <w:rFonts w:ascii="Arial" w:cs="Arial" w:eastAsia="Arial" w:hAnsi="Arial"/>
                <w:b w:val="0"/>
                <w:sz w:val="20"/>
                <w:szCs w:val="20"/>
                <w:rtl w:val="0"/>
              </w:rPr>
              <w:t xml:space="preserve">Manual de Procedimientos para la Administración de una Finca Agropecuaria (2017).Ecuador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6">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Tesis </w:t>
            </w:r>
          </w:p>
        </w:tc>
        <w:tc>
          <w:tcPr>
            <w:tcMar>
              <w:top w:w="100.0" w:type="dxa"/>
              <w:left w:w="100.0" w:type="dxa"/>
              <w:bottom w:w="100.0" w:type="dxa"/>
              <w:right w:w="100.0" w:type="dxa"/>
            </w:tcMar>
          </w:tcPr>
          <w:p w:rsidR="00000000" w:rsidDel="00000000" w:rsidP="00000000" w:rsidRDefault="00000000" w:rsidRPr="00000000" w14:paraId="00000607">
            <w:pPr>
              <w:rPr>
                <w:rFonts w:ascii="Arial" w:cs="Arial" w:eastAsia="Arial" w:hAnsi="Arial"/>
                <w:b w:val="0"/>
                <w:sz w:val="20"/>
                <w:szCs w:val="20"/>
              </w:rPr>
            </w:pPr>
            <w:hyperlink r:id="rId79">
              <w:r w:rsidDel="00000000" w:rsidR="00000000" w:rsidRPr="00000000">
                <w:rPr>
                  <w:rFonts w:ascii="Arial" w:cs="Arial" w:eastAsia="Arial" w:hAnsi="Arial"/>
                  <w:b w:val="0"/>
                  <w:color w:val="cc9900"/>
                  <w:sz w:val="20"/>
                  <w:szCs w:val="20"/>
                  <w:u w:val="single"/>
                  <w:rtl w:val="0"/>
                </w:rPr>
                <w:t xml:space="preserve">https://dspace.unl.edu.ec/jspui/bitstream/123456789/18503/1/Tesis%20Lista%20Angel%20Cabrera.pdf</w:t>
              </w:r>
            </w:hyperlink>
            <w:r w:rsidDel="00000000" w:rsidR="00000000" w:rsidRPr="00000000">
              <w:rPr>
                <w:rtl w:val="0"/>
              </w:rPr>
            </w:r>
          </w:p>
          <w:p w:rsidR="00000000" w:rsidDel="00000000" w:rsidP="00000000" w:rsidRDefault="00000000" w:rsidRPr="00000000" w14:paraId="00000608">
            <w:pPr>
              <w:rPr>
                <w:rFonts w:ascii="Arial" w:cs="Arial" w:eastAsia="Arial" w:hAnsi="Arial"/>
                <w:b w:val="0"/>
                <w:sz w:val="20"/>
                <w:szCs w:val="20"/>
              </w:rPr>
            </w:pPr>
            <w:r w:rsidDel="00000000" w:rsidR="00000000" w:rsidRPr="00000000">
              <w:rPr>
                <w:rtl w:val="0"/>
              </w:rPr>
            </w:r>
          </w:p>
        </w:tc>
      </w:tr>
    </w:tbl>
    <w:p w:rsidR="00000000" w:rsidDel="00000000" w:rsidP="00000000" w:rsidRDefault="00000000" w:rsidRPr="00000000" w14:paraId="00000609">
      <w:pPr>
        <w:rPr>
          <w:sz w:val="20"/>
          <w:szCs w:val="20"/>
        </w:rPr>
      </w:pPr>
      <w:r w:rsidDel="00000000" w:rsidR="00000000" w:rsidRPr="00000000">
        <w:rPr>
          <w:rtl w:val="0"/>
        </w:rPr>
      </w:r>
    </w:p>
    <w:p w:rsidR="00000000" w:rsidDel="00000000" w:rsidP="00000000" w:rsidRDefault="00000000" w:rsidRPr="00000000" w14:paraId="0000060A">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60B">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7"/>
        <w:tblW w:w="9916.0" w:type="dxa"/>
        <w:jc w:val="left"/>
        <w:tblInd w:w="0.0" w:type="dxa"/>
        <w:tblLayout w:type="fixed"/>
        <w:tblLook w:val="0400"/>
      </w:tblPr>
      <w:tblGrid>
        <w:gridCol w:w="2689"/>
        <w:gridCol w:w="7227"/>
        <w:tblGridChange w:id="0">
          <w:tblGrid>
            <w:gridCol w:w="2689"/>
            <w:gridCol w:w="7227"/>
          </w:tblGrid>
        </w:tblGridChange>
      </w:tblGrid>
      <w:tr>
        <w:trPr>
          <w:cantSplit w:val="0"/>
          <w:trHeight w:val="300" w:hRule="atLeast"/>
          <w:tblHeader w:val="1"/>
        </w:trPr>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60C">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TÉRMINO</w:t>
            </w:r>
          </w:p>
        </w:tc>
        <w:tc>
          <w:tcPr>
            <w:tcBorders>
              <w:top w:color="000000" w:space="0" w:sz="4" w:val="single"/>
              <w:left w:color="000000" w:space="0" w:sz="0" w:val="nil"/>
              <w:bottom w:color="000000" w:space="0" w:sz="4" w:val="single"/>
              <w:right w:color="000000" w:space="0" w:sz="4" w:val="single"/>
            </w:tcBorders>
            <w:shd w:fill="f9cb9c" w:val="clear"/>
            <w:vAlign w:val="center"/>
          </w:tcPr>
          <w:p w:rsidR="00000000" w:rsidDel="00000000" w:rsidP="00000000" w:rsidRDefault="00000000" w:rsidRPr="00000000" w14:paraId="0000060D">
            <w:pPr>
              <w:spacing w:line="2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SIGNIFICADO</w:t>
            </w:r>
          </w:p>
        </w:tc>
      </w:tr>
      <w:tr>
        <w:trPr>
          <w:cantSplit w:val="0"/>
          <w:trHeight w:val="52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60E">
            <w:pPr>
              <w:spacing w:line="240" w:lineRule="auto"/>
              <w:rPr>
                <w:rFonts w:ascii="Arial" w:cs="Arial" w:eastAsia="Arial" w:hAnsi="Arial"/>
                <w:sz w:val="20"/>
                <w:szCs w:val="20"/>
              </w:rPr>
            </w:pPr>
            <w:bookmarkStart w:colFirst="0" w:colLast="0" w:name="_heading=h.1fob9te" w:id="2"/>
            <w:bookmarkEnd w:id="2"/>
            <w:r w:rsidDel="00000000" w:rsidR="00000000" w:rsidRPr="00000000">
              <w:rPr>
                <w:rFonts w:ascii="Arial" w:cs="Arial" w:eastAsia="Arial" w:hAnsi="Arial"/>
                <w:sz w:val="20"/>
                <w:szCs w:val="20"/>
                <w:rtl w:val="0"/>
              </w:rPr>
              <w:t xml:space="preserve">Agremiación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F">
            <w:pPr>
              <w:spacing w:line="240" w:lineRule="auto"/>
              <w:jc w:val="both"/>
              <w:rPr>
                <w:rFonts w:ascii="Arial" w:cs="Arial" w:eastAsia="Arial" w:hAnsi="Arial"/>
                <w:b w:val="0"/>
                <w:color w:val="202124"/>
                <w:sz w:val="20"/>
                <w:szCs w:val="20"/>
                <w:highlight w:val="white"/>
              </w:rPr>
            </w:pPr>
            <w:r w:rsidDel="00000000" w:rsidR="00000000" w:rsidRPr="00000000">
              <w:rPr>
                <w:rFonts w:ascii="Arial" w:cs="Arial" w:eastAsia="Arial" w:hAnsi="Arial"/>
                <w:b w:val="0"/>
                <w:sz w:val="20"/>
                <w:szCs w:val="20"/>
                <w:rtl w:val="0"/>
              </w:rPr>
              <w:t xml:space="preserve">Asociación sin ánimo de lucro y con personería jurídica que reúne personas del mismo oficio o profesión dedicadas a la producción de bienes agrícolas o forestales” </w:t>
            </w:r>
            <w:r w:rsidDel="00000000" w:rsidR="00000000" w:rsidRPr="00000000">
              <w:rPr>
                <w:rFonts w:ascii="Arial" w:cs="Arial" w:eastAsia="Arial" w:hAnsi="Arial"/>
                <w:b w:val="0"/>
                <w:sz w:val="20"/>
                <w:szCs w:val="20"/>
                <w:highlight w:val="white"/>
                <w:rtl w:val="0"/>
              </w:rPr>
              <w:t xml:space="preserve">(MinAgricultura, 2018).</w:t>
            </w:r>
            <w:r w:rsidDel="00000000" w:rsidR="00000000" w:rsidRPr="00000000">
              <w:rPr>
                <w:rtl w:val="0"/>
              </w:rPr>
            </w:r>
          </w:p>
        </w:tc>
      </w:tr>
      <w:tr>
        <w:trPr>
          <w:cantSplit w:val="0"/>
          <w:trHeight w:val="52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0">
            <w:pPr>
              <w:spacing w:line="240"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Empleador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1">
            <w:pPr>
              <w:spacing w:line="240" w:lineRule="auto"/>
              <w:jc w:val="both"/>
              <w:rPr>
                <w:rFonts w:ascii="Arial" w:cs="Arial" w:eastAsia="Arial" w:hAnsi="Arial"/>
                <w:b w:val="0"/>
                <w:color w:val="202124"/>
                <w:sz w:val="20"/>
                <w:szCs w:val="20"/>
                <w:highlight w:val="white"/>
              </w:rPr>
            </w:pPr>
            <w:r w:rsidDel="00000000" w:rsidR="00000000" w:rsidRPr="00000000">
              <w:rPr>
                <w:rFonts w:ascii="Arial" w:cs="Arial" w:eastAsia="Arial" w:hAnsi="Arial"/>
                <w:b w:val="0"/>
                <w:color w:val="202124"/>
                <w:sz w:val="20"/>
                <w:szCs w:val="20"/>
                <w:highlight w:val="white"/>
                <w:rtl w:val="0"/>
              </w:rPr>
              <w:t xml:space="preserve">Que da empleo a otros, puede ser una persona natural o la empresa agropecuaria</w:t>
            </w:r>
          </w:p>
        </w:tc>
      </w:tr>
      <w:tr>
        <w:trPr>
          <w:cantSplit w:val="0"/>
          <w:trHeight w:val="40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2">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shd w:fill="fafafa" w:val="clear"/>
                <w:rtl w:val="0"/>
              </w:rPr>
              <w:t xml:space="preserve">Insumo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3">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Bien de cualquier clase empleado en la producción de otros bienes.</w:t>
            </w:r>
            <w:r w:rsidDel="00000000" w:rsidR="00000000" w:rsidRPr="00000000">
              <w:rPr>
                <w:rtl w:val="0"/>
              </w:rPr>
            </w:r>
          </w:p>
        </w:tc>
      </w:tr>
      <w:tr>
        <w:trPr>
          <w:cantSplit w:val="0"/>
          <w:trHeight w:val="69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4">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shd w:fill="fafafa" w:val="clear"/>
                <w:rtl w:val="0"/>
              </w:rPr>
              <w:t xml:space="preserve">Recursos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5">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Lista ordenada de bienes y demás cosas valorables que pertenecen a una persona, empresa o institución, para el desarrollo de sus actividades</w:t>
            </w:r>
            <w:r w:rsidDel="00000000" w:rsidR="00000000" w:rsidRPr="00000000">
              <w:rPr>
                <w:rtl w:val="0"/>
              </w:rPr>
            </w:r>
          </w:p>
        </w:tc>
      </w:tr>
      <w:tr>
        <w:trPr>
          <w:cantSplit w:val="0"/>
          <w:trHeight w:val="69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6">
            <w:pPr>
              <w:spacing w:line="240" w:lineRule="auto"/>
              <w:rPr>
                <w:rFonts w:ascii="Arial" w:cs="Arial" w:eastAsia="Arial" w:hAnsi="Arial"/>
                <w:sz w:val="20"/>
                <w:szCs w:val="20"/>
                <w:shd w:fill="fafafa" w:val="clear"/>
              </w:rPr>
            </w:pPr>
            <w:r w:rsidDel="00000000" w:rsidR="00000000" w:rsidRPr="00000000">
              <w:rPr>
                <w:rFonts w:ascii="Arial" w:cs="Arial" w:eastAsia="Arial" w:hAnsi="Arial"/>
                <w:sz w:val="20"/>
                <w:szCs w:val="20"/>
                <w:shd w:fill="fafafa" w:val="clear"/>
                <w:rtl w:val="0"/>
              </w:rPr>
              <w:t xml:space="preserve">Pago salarial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7">
            <w:pPr>
              <w:spacing w:line="240" w:lineRule="auto"/>
              <w:rPr>
                <w:rFonts w:ascii="Arial" w:cs="Arial" w:eastAsia="Arial" w:hAnsi="Arial"/>
                <w:b w:val="0"/>
                <w:color w:val="202124"/>
                <w:sz w:val="20"/>
                <w:szCs w:val="20"/>
                <w:highlight w:val="white"/>
              </w:rPr>
            </w:pPr>
            <w:r w:rsidDel="00000000" w:rsidR="00000000" w:rsidRPr="00000000">
              <w:rPr>
                <w:rFonts w:ascii="Arial" w:cs="Arial" w:eastAsia="Arial" w:hAnsi="Arial"/>
                <w:b w:val="0"/>
                <w:color w:val="202124"/>
                <w:sz w:val="20"/>
                <w:szCs w:val="20"/>
                <w:highlight w:val="white"/>
                <w:rtl w:val="0"/>
              </w:rPr>
              <w:t xml:space="preserve">Es la compensación económica, regularmente en dinero, que se otorga a un trabajador por un servicio prestado a la empresa.</w:t>
            </w:r>
          </w:p>
        </w:tc>
      </w:tr>
      <w:tr>
        <w:trPr>
          <w:cantSplit w:val="0"/>
          <w:trHeight w:val="56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8">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highlight w:val="white"/>
                <w:rtl w:val="0"/>
              </w:rPr>
              <w:t xml:space="preserve">Mercado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9">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Conjunto de actividades relacionadas con la compra y venta de mercancías y servicios.</w:t>
            </w:r>
            <w:r w:rsidDel="00000000" w:rsidR="00000000" w:rsidRPr="00000000">
              <w:rPr>
                <w:rtl w:val="0"/>
              </w:rPr>
            </w:r>
          </w:p>
        </w:tc>
      </w:tr>
      <w:tr>
        <w:trPr>
          <w:cantSplit w:val="0"/>
          <w:trHeight w:val="76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A">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highlight w:val="white"/>
                <w:rtl w:val="0"/>
              </w:rPr>
              <w:t xml:space="preserve">Personal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B">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Que se realiza con la participación de una persona físicamente presente y no utilizando medios indirectos, como el teléfono o la mediación de otras personas.</w:t>
            </w:r>
            <w:r w:rsidDel="00000000" w:rsidR="00000000" w:rsidRPr="00000000">
              <w:rPr>
                <w:rtl w:val="0"/>
              </w:rPr>
            </w:r>
          </w:p>
        </w:tc>
      </w:tr>
      <w:tr>
        <w:trPr>
          <w:cantSplit w:val="0"/>
          <w:trHeight w:val="4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C">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highlight w:val="white"/>
                <w:rtl w:val="0"/>
              </w:rPr>
              <w:t xml:space="preserve">Operario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D">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Persona que tiene un oficio de tipo manual o que requiere esfuerzo físico, en especial si maneja una máquina en una fábrica o taller.</w:t>
            </w:r>
            <w:r w:rsidDel="00000000" w:rsidR="00000000" w:rsidRPr="00000000">
              <w:rPr>
                <w:rtl w:val="0"/>
              </w:rPr>
            </w:r>
          </w:p>
        </w:tc>
      </w:tr>
      <w:tr>
        <w:trPr>
          <w:cantSplit w:val="0"/>
          <w:trHeight w:val="69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E">
            <w:pPr>
              <w:spacing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Organigrama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F">
            <w:pPr>
              <w:spacing w:line="240" w:lineRule="auto"/>
              <w:rPr>
                <w:rFonts w:ascii="Arial" w:cs="Arial" w:eastAsia="Arial" w:hAnsi="Arial"/>
                <w:b w:val="0"/>
                <w:color w:val="000000"/>
                <w:sz w:val="20"/>
                <w:szCs w:val="20"/>
              </w:rPr>
            </w:pPr>
            <w:r w:rsidDel="00000000" w:rsidR="00000000" w:rsidRPr="00000000">
              <w:rPr>
                <w:rFonts w:ascii="Arial" w:cs="Arial" w:eastAsia="Arial" w:hAnsi="Arial"/>
                <w:b w:val="0"/>
                <w:color w:val="202124"/>
                <w:sz w:val="20"/>
                <w:szCs w:val="20"/>
                <w:highlight w:val="white"/>
                <w:rtl w:val="0"/>
              </w:rPr>
              <w:t xml:space="preserve">Es la representación gráfica de la estructura de una empresa o cualquier otra organización, que incluye las estructuras departamentales y, en algunos casos, las personas que las dirigen, hacen un esquema sobre las relaciones jerárquicas.</w:t>
            </w:r>
            <w:r w:rsidDel="00000000" w:rsidR="00000000" w:rsidRPr="00000000">
              <w:rPr>
                <w:rtl w:val="0"/>
              </w:rPr>
            </w:r>
          </w:p>
        </w:tc>
      </w:tr>
    </w:tbl>
    <w:p w:rsidR="00000000" w:rsidDel="00000000" w:rsidP="00000000" w:rsidRDefault="00000000" w:rsidRPr="00000000" w14:paraId="0000062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622">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623">
      <w:pPr>
        <w:rPr>
          <w:sz w:val="20"/>
          <w:szCs w:val="20"/>
        </w:rPr>
      </w:pPr>
      <w:r w:rsidDel="00000000" w:rsidR="00000000" w:rsidRPr="00000000">
        <w:rPr>
          <w:rtl w:val="0"/>
        </w:rPr>
      </w:r>
    </w:p>
    <w:p w:rsidR="00000000" w:rsidDel="00000000" w:rsidP="00000000" w:rsidRDefault="00000000" w:rsidRPr="00000000" w14:paraId="00000624">
      <w:pPr>
        <w:ind w:left="0" w:firstLine="0"/>
        <w:rPr>
          <w:sz w:val="20"/>
          <w:szCs w:val="20"/>
        </w:rPr>
      </w:pPr>
      <w:r w:rsidDel="00000000" w:rsidR="00000000" w:rsidRPr="00000000">
        <w:rPr>
          <w:sz w:val="20"/>
          <w:szCs w:val="20"/>
          <w:rtl w:val="0"/>
        </w:rPr>
        <w:t xml:space="preserve">Francisco Restrepo Escobar, Francisco Javier Arias Vargas, Las prácticas de gestión del talento humano en empresas agropecuarias del sector bananero en Colombia. (2015). Journal of Agriculture.</w:t>
      </w:r>
    </w:p>
    <w:p w:rsidR="00000000" w:rsidDel="00000000" w:rsidP="00000000" w:rsidRDefault="00000000" w:rsidRPr="00000000" w14:paraId="00000625">
      <w:pPr>
        <w:ind w:left="0" w:firstLine="0"/>
        <w:rPr>
          <w:color w:val="1155cc"/>
          <w:sz w:val="20"/>
          <w:szCs w:val="20"/>
        </w:rPr>
      </w:pPr>
      <w:hyperlink r:id="rId80">
        <w:r w:rsidDel="00000000" w:rsidR="00000000" w:rsidRPr="00000000">
          <w:rPr>
            <w:color w:val="1155cc"/>
            <w:sz w:val="20"/>
            <w:szCs w:val="20"/>
            <w:u w:val="single"/>
            <w:rtl w:val="0"/>
          </w:rPr>
          <w:t xml:space="preserve">Las prácticas de gestión del talento humano en empresas agropecuarias del sector bananero en Colombia | Francisco Javier Arias Vargas, PhD - DHC and Francisco Restrepo - Academia.edu</w:t>
        </w:r>
      </w:hyperlink>
      <w:r w:rsidDel="00000000" w:rsidR="00000000" w:rsidRPr="00000000">
        <w:rPr>
          <w:rtl w:val="0"/>
        </w:rPr>
      </w:r>
    </w:p>
    <w:p w:rsidR="00000000" w:rsidDel="00000000" w:rsidP="00000000" w:rsidRDefault="00000000" w:rsidRPr="00000000" w14:paraId="00000626">
      <w:pPr>
        <w:ind w:left="0" w:firstLine="0"/>
        <w:rPr>
          <w:sz w:val="20"/>
          <w:szCs w:val="20"/>
        </w:rPr>
      </w:pPr>
      <w:r w:rsidDel="00000000" w:rsidR="00000000" w:rsidRPr="00000000">
        <w:rPr>
          <w:rtl w:val="0"/>
        </w:rPr>
      </w:r>
    </w:p>
    <w:p w:rsidR="00000000" w:rsidDel="00000000" w:rsidP="00000000" w:rsidRDefault="00000000" w:rsidRPr="00000000" w14:paraId="00000627">
      <w:pPr>
        <w:ind w:left="0" w:firstLine="0"/>
        <w:rPr>
          <w:sz w:val="20"/>
          <w:szCs w:val="20"/>
        </w:rPr>
      </w:pPr>
      <w:r w:rsidDel="00000000" w:rsidR="00000000" w:rsidRPr="00000000">
        <w:rPr>
          <w:rtl w:val="0"/>
        </w:rPr>
      </w:r>
    </w:p>
    <w:p w:rsidR="00000000" w:rsidDel="00000000" w:rsidP="00000000" w:rsidRDefault="00000000" w:rsidRPr="00000000" w14:paraId="00000628">
      <w:pPr>
        <w:ind w:left="0" w:firstLine="0"/>
        <w:rPr>
          <w:color w:val="1155cc"/>
          <w:sz w:val="20"/>
          <w:szCs w:val="20"/>
        </w:rPr>
      </w:pPr>
      <w:r w:rsidDel="00000000" w:rsidR="00000000" w:rsidRPr="00000000">
        <w:rPr>
          <w:sz w:val="20"/>
          <w:szCs w:val="20"/>
          <w:rtl w:val="0"/>
        </w:rPr>
        <w:t xml:space="preserve">Finca y campo. (2020). La dirección en las empresas agropecuarias. </w:t>
      </w:r>
      <w:hyperlink r:id="rId81">
        <w:r w:rsidDel="00000000" w:rsidR="00000000" w:rsidRPr="00000000">
          <w:rPr>
            <w:color w:val="1155cc"/>
            <w:sz w:val="20"/>
            <w:szCs w:val="20"/>
            <w:u w:val="single"/>
            <w:rtl w:val="0"/>
          </w:rPr>
          <w:t xml:space="preserve">http://www.fincaycampo.com/2014/07/la-direccion-en-las-empresas-agropecuarias/</w:t>
        </w:r>
      </w:hyperlink>
      <w:r w:rsidDel="00000000" w:rsidR="00000000" w:rsidRPr="00000000">
        <w:rPr>
          <w:rtl w:val="0"/>
        </w:rPr>
      </w:r>
    </w:p>
    <w:p w:rsidR="00000000" w:rsidDel="00000000" w:rsidP="00000000" w:rsidRDefault="00000000" w:rsidRPr="00000000" w14:paraId="00000629">
      <w:pPr>
        <w:ind w:left="0" w:firstLine="0"/>
        <w:rPr>
          <w:sz w:val="20"/>
          <w:szCs w:val="20"/>
        </w:rPr>
      </w:pPr>
      <w:r w:rsidDel="00000000" w:rsidR="00000000" w:rsidRPr="00000000">
        <w:rPr>
          <w:rtl w:val="0"/>
        </w:rPr>
      </w:r>
    </w:p>
    <w:p w:rsidR="00000000" w:rsidDel="00000000" w:rsidP="00000000" w:rsidRDefault="00000000" w:rsidRPr="00000000" w14:paraId="0000062A">
      <w:pPr>
        <w:ind w:left="0" w:firstLine="0"/>
        <w:rPr>
          <w:sz w:val="20"/>
          <w:szCs w:val="20"/>
        </w:rPr>
      </w:pPr>
      <w:r w:rsidDel="00000000" w:rsidR="00000000" w:rsidRPr="00000000">
        <w:rPr>
          <w:sz w:val="20"/>
          <w:szCs w:val="20"/>
          <w:rtl w:val="0"/>
        </w:rPr>
        <w:t xml:space="preserve">Chiavenato, I. (2002). Gestión de Talento Humano (5ª ed.). Editorial Mc. Graw Hill</w:t>
      </w:r>
    </w:p>
    <w:p w:rsidR="00000000" w:rsidDel="00000000" w:rsidP="00000000" w:rsidRDefault="00000000" w:rsidRPr="00000000" w14:paraId="0000062B">
      <w:pPr>
        <w:ind w:left="0" w:firstLine="0"/>
        <w:rPr>
          <w:color w:val="1155cc"/>
          <w:sz w:val="20"/>
          <w:szCs w:val="20"/>
        </w:rPr>
      </w:pPr>
      <w:r w:rsidDel="00000000" w:rsidR="00000000" w:rsidRPr="00000000">
        <w:rPr>
          <w:sz w:val="20"/>
          <w:szCs w:val="20"/>
          <w:rtl w:val="0"/>
        </w:rPr>
        <w:t xml:space="preserve">GestioPolis.com Experto. (2003). ¿Qué es proceso administrativo? Origen, fases y etapa. </w:t>
      </w:r>
      <w:hyperlink r:id="rId82">
        <w:r w:rsidDel="00000000" w:rsidR="00000000" w:rsidRPr="00000000">
          <w:rPr>
            <w:color w:val="1155cc"/>
            <w:sz w:val="20"/>
            <w:szCs w:val="20"/>
            <w:u w:val="single"/>
            <w:rtl w:val="0"/>
          </w:rPr>
          <w:t xml:space="preserve">https://www.gestiopolis.com/que-es-proceso-administrativo/</w:t>
        </w:r>
      </w:hyperlink>
      <w:r w:rsidDel="00000000" w:rsidR="00000000" w:rsidRPr="00000000">
        <w:rPr>
          <w:rtl w:val="0"/>
        </w:rPr>
      </w:r>
    </w:p>
    <w:p w:rsidR="00000000" w:rsidDel="00000000" w:rsidP="00000000" w:rsidRDefault="00000000" w:rsidRPr="00000000" w14:paraId="0000062C">
      <w:pPr>
        <w:ind w:left="0" w:firstLine="0"/>
        <w:rPr>
          <w:sz w:val="20"/>
          <w:szCs w:val="20"/>
        </w:rPr>
      </w:pPr>
      <w:r w:rsidDel="00000000" w:rsidR="00000000" w:rsidRPr="00000000">
        <w:rPr>
          <w:rtl w:val="0"/>
        </w:rPr>
      </w:r>
    </w:p>
    <w:p w:rsidR="00000000" w:rsidDel="00000000" w:rsidP="00000000" w:rsidRDefault="00000000" w:rsidRPr="00000000" w14:paraId="0000062D">
      <w:pPr>
        <w:ind w:left="0" w:firstLine="0"/>
        <w:rPr>
          <w:sz w:val="20"/>
          <w:szCs w:val="20"/>
        </w:rPr>
      </w:pPr>
      <w:r w:rsidDel="00000000" w:rsidR="00000000" w:rsidRPr="00000000">
        <w:rPr>
          <w:sz w:val="20"/>
          <w:szCs w:val="20"/>
          <w:rtl w:val="0"/>
        </w:rPr>
        <w:t xml:space="preserve">Infoagro. (s.f.). Indicadores sociales de las unidades productivas para el desarrollo rural en Argentina.</w:t>
      </w:r>
    </w:p>
    <w:p w:rsidR="00000000" w:rsidDel="00000000" w:rsidP="00000000" w:rsidRDefault="00000000" w:rsidRPr="00000000" w14:paraId="0000062E">
      <w:pPr>
        <w:ind w:left="0" w:firstLine="0"/>
        <w:rPr>
          <w:color w:val="1155cc"/>
          <w:sz w:val="20"/>
          <w:szCs w:val="20"/>
        </w:rPr>
      </w:pPr>
      <w:hyperlink r:id="rId83">
        <w:r w:rsidDel="00000000" w:rsidR="00000000" w:rsidRPr="00000000">
          <w:rPr>
            <w:color w:val="1155cc"/>
            <w:sz w:val="20"/>
            <w:szCs w:val="20"/>
            <w:u w:val="single"/>
            <w:rtl w:val="0"/>
          </w:rPr>
          <w:t xml:space="preserve">https://www.infoagro.com/desarrollo/indicadores_sociales_desarrollo_rural_argentina.htm</w:t>
        </w:r>
      </w:hyperlink>
      <w:r w:rsidDel="00000000" w:rsidR="00000000" w:rsidRPr="00000000">
        <w:rPr>
          <w:rtl w:val="0"/>
        </w:rPr>
      </w:r>
    </w:p>
    <w:p w:rsidR="00000000" w:rsidDel="00000000" w:rsidP="00000000" w:rsidRDefault="00000000" w:rsidRPr="00000000" w14:paraId="0000062F">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630">
      <w:pPr>
        <w:ind w:left="0" w:firstLine="0"/>
        <w:rPr>
          <w:sz w:val="20"/>
          <w:szCs w:val="20"/>
        </w:rPr>
      </w:pPr>
      <w:r w:rsidDel="00000000" w:rsidR="00000000" w:rsidRPr="00000000">
        <w:rPr>
          <w:rtl w:val="0"/>
        </w:rPr>
      </w:r>
    </w:p>
    <w:p w:rsidR="00000000" w:rsidDel="00000000" w:rsidP="00000000" w:rsidRDefault="00000000" w:rsidRPr="00000000" w14:paraId="00000631">
      <w:pPr>
        <w:ind w:left="0" w:firstLine="0"/>
        <w:rPr>
          <w:color w:val="1155cc"/>
          <w:sz w:val="20"/>
          <w:szCs w:val="20"/>
        </w:rPr>
      </w:pPr>
      <w:r w:rsidDel="00000000" w:rsidR="00000000" w:rsidRPr="00000000">
        <w:rPr>
          <w:sz w:val="20"/>
          <w:szCs w:val="20"/>
          <w:rtl w:val="0"/>
        </w:rPr>
        <w:t xml:space="preserve">Instituto Colombiano Agropecuario (ICA). (2016). Manual de Funciones y Competencias Laborales.           </w:t>
      </w:r>
      <w:hyperlink r:id="rId84">
        <w:r w:rsidDel="00000000" w:rsidR="00000000" w:rsidRPr="00000000">
          <w:rPr>
            <w:color w:val="1155cc"/>
            <w:sz w:val="20"/>
            <w:szCs w:val="20"/>
            <w:u w:val="single"/>
            <w:rtl w:val="0"/>
          </w:rPr>
          <w:t xml:space="preserve">https://www.ica.gov.co/getdoc/bb0f47d2-ccab-45a4-beb2-b0a0eb69bc5f/manual-de-funciones-y-competencias-laborales-ica-2.aspx</w:t>
        </w:r>
      </w:hyperlink>
      <w:r w:rsidDel="00000000" w:rsidR="00000000" w:rsidRPr="00000000">
        <w:rPr>
          <w:rtl w:val="0"/>
        </w:rPr>
      </w:r>
    </w:p>
    <w:p w:rsidR="00000000" w:rsidDel="00000000" w:rsidP="00000000" w:rsidRDefault="00000000" w:rsidRPr="00000000" w14:paraId="00000632">
      <w:pPr>
        <w:ind w:left="0" w:firstLine="0"/>
        <w:rPr>
          <w:sz w:val="20"/>
          <w:szCs w:val="20"/>
        </w:rPr>
      </w:pPr>
      <w:r w:rsidDel="00000000" w:rsidR="00000000" w:rsidRPr="00000000">
        <w:rPr>
          <w:rtl w:val="0"/>
        </w:rPr>
      </w:r>
    </w:p>
    <w:p w:rsidR="00000000" w:rsidDel="00000000" w:rsidP="00000000" w:rsidRDefault="00000000" w:rsidRPr="00000000" w14:paraId="00000633">
      <w:pPr>
        <w:ind w:left="0" w:firstLine="0"/>
        <w:rPr>
          <w:sz w:val="20"/>
          <w:szCs w:val="20"/>
        </w:rPr>
      </w:pPr>
      <w:r w:rsidDel="00000000" w:rsidR="00000000" w:rsidRPr="00000000">
        <w:rPr>
          <w:rtl w:val="0"/>
        </w:rPr>
      </w:r>
    </w:p>
    <w:p w:rsidR="00000000" w:rsidDel="00000000" w:rsidP="00000000" w:rsidRDefault="00000000" w:rsidRPr="00000000" w14:paraId="00000634">
      <w:pPr>
        <w:ind w:left="0" w:firstLine="0"/>
        <w:rPr>
          <w:color w:val="1155cc"/>
          <w:sz w:val="20"/>
          <w:szCs w:val="20"/>
        </w:rPr>
      </w:pPr>
      <w:r w:rsidDel="00000000" w:rsidR="00000000" w:rsidRPr="00000000">
        <w:rPr>
          <w:sz w:val="20"/>
          <w:szCs w:val="20"/>
          <w:rtl w:val="0"/>
        </w:rPr>
        <w:t xml:space="preserve">Jiménez, A. (2017). 10 variables que hacen más fácil crear una empresa. Zaplo. </w:t>
      </w:r>
      <w:hyperlink r:id="rId85">
        <w:r w:rsidDel="00000000" w:rsidR="00000000" w:rsidRPr="00000000">
          <w:rPr>
            <w:color w:val="1155cc"/>
            <w:sz w:val="20"/>
            <w:szCs w:val="20"/>
            <w:u w:val="single"/>
            <w:rtl w:val="0"/>
          </w:rPr>
          <w:t xml:space="preserve">https://www.zaplo.es/blog/iniciativa-empresarial/</w:t>
        </w:r>
      </w:hyperlink>
      <w:r w:rsidDel="00000000" w:rsidR="00000000" w:rsidRPr="00000000">
        <w:rPr>
          <w:color w:val="1155cc"/>
          <w:sz w:val="20"/>
          <w:szCs w:val="20"/>
          <w:rtl w:val="0"/>
        </w:rPr>
        <w:t xml:space="preserve"> </w:t>
      </w:r>
    </w:p>
    <w:p w:rsidR="00000000" w:rsidDel="00000000" w:rsidP="00000000" w:rsidRDefault="00000000" w:rsidRPr="00000000" w14:paraId="00000635">
      <w:pPr>
        <w:ind w:left="0" w:firstLine="0"/>
        <w:rPr>
          <w:sz w:val="20"/>
          <w:szCs w:val="20"/>
        </w:rPr>
      </w:pPr>
      <w:r w:rsidDel="00000000" w:rsidR="00000000" w:rsidRPr="00000000">
        <w:rPr>
          <w:rtl w:val="0"/>
        </w:rPr>
      </w:r>
    </w:p>
    <w:p w:rsidR="00000000" w:rsidDel="00000000" w:rsidP="00000000" w:rsidRDefault="00000000" w:rsidRPr="00000000" w14:paraId="00000636">
      <w:pPr>
        <w:ind w:left="0" w:firstLine="0"/>
        <w:rPr>
          <w:sz w:val="20"/>
          <w:szCs w:val="20"/>
        </w:rPr>
      </w:pPr>
      <w:r w:rsidDel="00000000" w:rsidR="00000000" w:rsidRPr="00000000">
        <w:rPr>
          <w:sz w:val="20"/>
          <w:szCs w:val="20"/>
          <w:rtl w:val="0"/>
        </w:rPr>
        <w:t xml:space="preserve">Ledezma, Y. (2017). Técnicas y herramientas de predicción del talento humano. </w:t>
      </w:r>
      <w:hyperlink r:id="rId86">
        <w:r w:rsidDel="00000000" w:rsidR="00000000" w:rsidRPr="00000000">
          <w:rPr>
            <w:color w:val="1155cc"/>
            <w:sz w:val="20"/>
            <w:szCs w:val="20"/>
            <w:u w:val="single"/>
            <w:rtl w:val="0"/>
          </w:rPr>
          <w:t xml:space="preserve">http://yariaudyledezmagth.blogspot.com/2017/11/actividad-12-tecnicas-y-herramientas-de.html</w:t>
        </w:r>
      </w:hyperlink>
      <w:r w:rsidDel="00000000" w:rsidR="00000000" w:rsidRPr="00000000">
        <w:rPr>
          <w:sz w:val="20"/>
          <w:szCs w:val="20"/>
          <w:rtl w:val="0"/>
        </w:rPr>
        <w:t xml:space="preserve"> </w:t>
      </w:r>
    </w:p>
    <w:p w:rsidR="00000000" w:rsidDel="00000000" w:rsidP="00000000" w:rsidRDefault="00000000" w:rsidRPr="00000000" w14:paraId="00000637">
      <w:pPr>
        <w:ind w:left="0" w:firstLine="0"/>
        <w:rPr>
          <w:sz w:val="20"/>
          <w:szCs w:val="20"/>
        </w:rPr>
      </w:pPr>
      <w:r w:rsidDel="00000000" w:rsidR="00000000" w:rsidRPr="00000000">
        <w:rPr>
          <w:rtl w:val="0"/>
        </w:rPr>
      </w:r>
    </w:p>
    <w:p w:rsidR="00000000" w:rsidDel="00000000" w:rsidP="00000000" w:rsidRDefault="00000000" w:rsidRPr="00000000" w14:paraId="00000638">
      <w:pPr>
        <w:ind w:left="0" w:firstLine="0"/>
        <w:rPr>
          <w:color w:val="1155cc"/>
          <w:sz w:val="20"/>
          <w:szCs w:val="20"/>
        </w:rPr>
      </w:pPr>
      <w:r w:rsidDel="00000000" w:rsidR="00000000" w:rsidRPr="00000000">
        <w:rPr>
          <w:color w:val="000000"/>
          <w:sz w:val="20"/>
          <w:szCs w:val="20"/>
          <w:rtl w:val="0"/>
        </w:rPr>
        <w:t xml:space="preserve">Adriana Meza B. (2020), El Diagnóstico Organizacional: elementos, métodos y técnicas.</w:t>
      </w:r>
      <w:r w:rsidDel="00000000" w:rsidR="00000000" w:rsidRPr="00000000">
        <w:rPr>
          <w:sz w:val="20"/>
          <w:szCs w:val="20"/>
          <w:rtl w:val="0"/>
        </w:rPr>
        <w:t xml:space="preserve"> </w:t>
      </w:r>
      <w:hyperlink r:id="rId87">
        <w:r w:rsidDel="00000000" w:rsidR="00000000" w:rsidRPr="00000000">
          <w:rPr>
            <w:color w:val="1155cc"/>
            <w:sz w:val="20"/>
            <w:szCs w:val="20"/>
            <w:u w:val="single"/>
            <w:rtl w:val="0"/>
          </w:rPr>
          <w:t xml:space="preserve">https://www.infosol.com.mx/miespacio/el-diagnostico-organizacional-elementos-metodos-y-tecnicas/</w:t>
        </w:r>
      </w:hyperlink>
      <w:r w:rsidDel="00000000" w:rsidR="00000000" w:rsidRPr="00000000">
        <w:rPr>
          <w:rtl w:val="0"/>
        </w:rPr>
      </w:r>
    </w:p>
    <w:p w:rsidR="00000000" w:rsidDel="00000000" w:rsidP="00000000" w:rsidRDefault="00000000" w:rsidRPr="00000000" w14:paraId="00000639">
      <w:pPr>
        <w:ind w:left="0" w:firstLine="0"/>
        <w:rPr>
          <w:sz w:val="20"/>
          <w:szCs w:val="20"/>
        </w:rPr>
      </w:pPr>
      <w:r w:rsidDel="00000000" w:rsidR="00000000" w:rsidRPr="00000000">
        <w:rPr>
          <w:rtl w:val="0"/>
        </w:rPr>
      </w:r>
    </w:p>
    <w:p w:rsidR="00000000" w:rsidDel="00000000" w:rsidP="00000000" w:rsidRDefault="00000000" w:rsidRPr="00000000" w14:paraId="0000063A">
      <w:pPr>
        <w:ind w:left="0" w:firstLine="0"/>
        <w:rPr>
          <w:sz w:val="20"/>
          <w:szCs w:val="20"/>
        </w:rPr>
      </w:pPr>
      <w:r w:rsidDel="00000000" w:rsidR="00000000" w:rsidRPr="00000000">
        <w:rPr>
          <w:sz w:val="20"/>
          <w:szCs w:val="20"/>
          <w:rtl w:val="0"/>
        </w:rPr>
        <w:t xml:space="preserve">Alejandro Beltran Duque, Olga Lucia Anzola Morales. (2013). Mejorando la competitividad de la PYME. Ediciones Universidad Externado de Colombia.</w:t>
      </w:r>
    </w:p>
    <w:p w:rsidR="00000000" w:rsidDel="00000000" w:rsidP="00000000" w:rsidRDefault="00000000" w:rsidRPr="00000000" w14:paraId="0000063B">
      <w:pPr>
        <w:ind w:left="0" w:firstLine="0"/>
        <w:rPr>
          <w:sz w:val="20"/>
          <w:szCs w:val="20"/>
        </w:rPr>
      </w:pP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color w:val="000000"/>
          <w:sz w:val="20"/>
          <w:szCs w:val="20"/>
        </w:rPr>
      </w:pPr>
      <w:r w:rsidDel="00000000" w:rsidR="00000000" w:rsidRPr="00000000">
        <w:rPr>
          <w:color w:val="000000"/>
          <w:sz w:val="20"/>
          <w:szCs w:val="20"/>
          <w:rtl w:val="0"/>
        </w:rPr>
        <w:t xml:space="preserve">ATA-Autonomos- Federación Nacional de Asociaciones de Trabajadores Autónomos (2021)</w:t>
      </w:r>
      <w:r w:rsidDel="00000000" w:rsidR="00000000" w:rsidRPr="00000000">
        <w:rPr>
          <w:sz w:val="20"/>
          <w:szCs w:val="20"/>
          <w:rtl w:val="0"/>
        </w:rPr>
        <w:t xml:space="preserve">. </w:t>
      </w:r>
      <w:r w:rsidDel="00000000" w:rsidR="00000000" w:rsidRPr="00000000">
        <w:rPr>
          <w:color w:val="000000"/>
          <w:sz w:val="20"/>
          <w:szCs w:val="20"/>
          <w:rtl w:val="0"/>
        </w:rPr>
        <w:t xml:space="preserve">Diagnóstico Empresarial en tiempos de Covid-19. </w:t>
      </w:r>
    </w:p>
    <w:p w:rsidR="00000000" w:rsidDel="00000000" w:rsidP="00000000" w:rsidRDefault="00000000" w:rsidRPr="00000000" w14:paraId="0000063D">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color w:val="1155cc"/>
          <w:sz w:val="20"/>
          <w:szCs w:val="20"/>
        </w:rPr>
      </w:pPr>
      <w:hyperlink r:id="rId88">
        <w:r w:rsidDel="00000000" w:rsidR="00000000" w:rsidRPr="00000000">
          <w:rPr>
            <w:color w:val="1155cc"/>
            <w:sz w:val="20"/>
            <w:szCs w:val="20"/>
            <w:u w:val="single"/>
            <w:rtl w:val="0"/>
          </w:rPr>
          <w:t xml:space="preserve">https://ata.es/wp-content/uploads/2021/05/ATA-guia-diagnostico-empresarial-en-tiempos-de-covid-murcia-V2.pdf</w:t>
        </w:r>
      </w:hyperlink>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sz w:val="20"/>
          <w:szCs w:val="20"/>
        </w:rPr>
      </w:pP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color w:val="000000"/>
          <w:sz w:val="20"/>
          <w:szCs w:val="20"/>
        </w:rPr>
      </w:pPr>
      <w:r w:rsidDel="00000000" w:rsidR="00000000" w:rsidRPr="00000000">
        <w:rPr>
          <w:color w:val="000000"/>
          <w:sz w:val="20"/>
          <w:szCs w:val="20"/>
          <w:rtl w:val="0"/>
        </w:rPr>
        <w:t xml:space="preserve">Enred Consultoría, S.L. (2011). Metodología para la elaboración de diagnóstico y plan para la igualdad en empresas y entidades privadas. Ed. EMAKUNDE - Instituto Vasco de la Mujer. C/ Manuel Iradier.</w:t>
      </w:r>
    </w:p>
    <w:p w:rsidR="00000000" w:rsidDel="00000000" w:rsidP="00000000" w:rsidRDefault="00000000" w:rsidRPr="00000000" w14:paraId="00000640">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color w:val="1155cc"/>
          <w:sz w:val="20"/>
          <w:szCs w:val="20"/>
        </w:rPr>
      </w:pPr>
      <w:hyperlink r:id="rId89">
        <w:r w:rsidDel="00000000" w:rsidR="00000000" w:rsidRPr="00000000">
          <w:rPr>
            <w:color w:val="1155cc"/>
            <w:sz w:val="20"/>
            <w:szCs w:val="20"/>
            <w:u w:val="single"/>
            <w:rtl w:val="0"/>
          </w:rPr>
          <w:t xml:space="preserve">https://www.emakunde.euskadi.eus/u72-igualorg/es/contenidos/informacion/ig_org_enlaces/es_material/adjuntos/metodologia-definitiva-web.pdf</w:t>
        </w:r>
      </w:hyperlink>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tabs>
          <w:tab w:val="left" w:pos="4320"/>
          <w:tab w:val="left" w:pos="4485"/>
          <w:tab w:val="left" w:pos="5445"/>
        </w:tabs>
        <w:ind w:left="0" w:firstLine="0"/>
        <w:jc w:val="both"/>
        <w:rPr>
          <w:color w:val="1155cc"/>
          <w:sz w:val="20"/>
          <w:szCs w:val="20"/>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Garza, T. J. (2009). Administración Contemporánea</w:t>
      </w:r>
      <w:r w:rsidDel="00000000" w:rsidR="00000000" w:rsidRPr="00000000">
        <w:rPr>
          <w:sz w:val="20"/>
          <w:szCs w:val="20"/>
          <w:rtl w:val="0"/>
        </w:rPr>
        <w:t xml:space="preserve">. </w:t>
      </w:r>
      <w:r w:rsidDel="00000000" w:rsidR="00000000" w:rsidRPr="00000000">
        <w:rPr>
          <w:i w:val="0"/>
          <w:smallCaps w:val="0"/>
          <w:strike w:val="0"/>
          <w:color w:val="000000"/>
          <w:sz w:val="20"/>
          <w:szCs w:val="20"/>
          <w:u w:val="none"/>
          <w:shd w:fill="auto" w:val="clear"/>
          <w:vertAlign w:val="baseline"/>
          <w:rtl w:val="0"/>
        </w:rPr>
        <w:t xml:space="preserve">Reto para la empresa . Ed. Alhambra Mexicana.</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Gregori, P. (s.f.). Herramientas estadísticas básicas de la calidad. </w:t>
      </w:r>
      <w:hyperlink r:id="rId90">
        <w:r w:rsidDel="00000000" w:rsidR="00000000" w:rsidRPr="00000000">
          <w:rPr>
            <w:i w:val="0"/>
            <w:smallCaps w:val="0"/>
            <w:strike w:val="0"/>
            <w:color w:val="1155cc"/>
            <w:sz w:val="20"/>
            <w:szCs w:val="20"/>
            <w:u w:val="single"/>
            <w:shd w:fill="auto" w:val="clear"/>
            <w:vertAlign w:val="baseline"/>
            <w:rtl w:val="0"/>
          </w:rPr>
          <w:t xml:space="preserve">http://www3.uji.es/~gregori/docencia/mt1021-1516/tema5-herramientas-pablo.html</w:t>
        </w:r>
      </w:hyperlink>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JDELCA, A. E. (2020, 2 de mayo). </w:t>
      </w:r>
      <w:r w:rsidDel="00000000" w:rsidR="00000000" w:rsidRPr="00000000">
        <w:rPr>
          <w:sz w:val="20"/>
          <w:szCs w:val="20"/>
          <w:rtl w:val="0"/>
        </w:rPr>
        <w:t xml:space="preserve">[ASESORÍA EMPRESARIAL Y COACHING EJECUTIVO - JDELCA]. </w:t>
      </w:r>
      <w:r w:rsidDel="00000000" w:rsidR="00000000" w:rsidRPr="00000000">
        <w:rPr>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CÓMO</w:t>
      </w:r>
      <w:r w:rsidDel="00000000" w:rsidR="00000000" w:rsidRPr="00000000">
        <w:rPr>
          <w:i w:val="0"/>
          <w:smallCaps w:val="0"/>
          <w:strike w:val="0"/>
          <w:color w:val="000000"/>
          <w:sz w:val="20"/>
          <w:szCs w:val="20"/>
          <w:u w:val="none"/>
          <w:shd w:fill="auto" w:val="clear"/>
          <w:vertAlign w:val="baseline"/>
          <w:rtl w:val="0"/>
        </w:rPr>
        <w:t xml:space="preserve"> INICIAR EL PROCESO DEL </w:t>
      </w:r>
      <w:r w:rsidDel="00000000" w:rsidR="00000000" w:rsidRPr="00000000">
        <w:rPr>
          <w:sz w:val="20"/>
          <w:szCs w:val="20"/>
          <w:rtl w:val="0"/>
        </w:rPr>
        <w:t xml:space="preserve">DIAGNÓSTICO</w:t>
      </w:r>
      <w:r w:rsidDel="00000000" w:rsidR="00000000" w:rsidRPr="00000000">
        <w:rPr>
          <w:i w:val="0"/>
          <w:smallCaps w:val="0"/>
          <w:strike w:val="0"/>
          <w:color w:val="000000"/>
          <w:sz w:val="20"/>
          <w:szCs w:val="20"/>
          <w:u w:val="none"/>
          <w:shd w:fill="auto" w:val="clear"/>
          <w:vertAlign w:val="baseline"/>
          <w:rtl w:val="0"/>
        </w:rPr>
        <w:t xml:space="preserve"> EMPRESARIAL EN MI </w:t>
      </w:r>
      <w:r w:rsidDel="00000000" w:rsidR="00000000" w:rsidRPr="00000000">
        <w:rPr>
          <w:i w:val="1"/>
          <w:smallCaps w:val="0"/>
          <w:strike w:val="0"/>
          <w:color w:val="000000"/>
          <w:sz w:val="20"/>
          <w:szCs w:val="20"/>
          <w:u w:val="none"/>
          <w:shd w:fill="auto" w:val="clear"/>
          <w:vertAlign w:val="baseline"/>
          <w:rtl w:val="0"/>
        </w:rPr>
        <w:t xml:space="preserve">ORGANIZACIÓN? </w:t>
      </w:r>
      <w:r w:rsidDel="00000000" w:rsidR="00000000" w:rsidRPr="00000000">
        <w:rPr>
          <w:smallCaps w:val="0"/>
          <w:strike w:val="0"/>
          <w:color w:val="000000"/>
          <w:sz w:val="20"/>
          <w:szCs w:val="20"/>
          <w:u w:val="none"/>
          <w:shd w:fill="auto" w:val="clear"/>
          <w:vertAlign w:val="baseline"/>
          <w:rtl w:val="0"/>
        </w:rPr>
        <w:t xml:space="preserve">[vídeo]. Youtube.</w:t>
      </w:r>
      <w:r w:rsidDel="00000000" w:rsidR="00000000" w:rsidRPr="00000000">
        <w:rPr>
          <w:i w:val="1"/>
          <w:smallCaps w:val="0"/>
          <w:strike w:val="0"/>
          <w:color w:val="000000"/>
          <w:sz w:val="20"/>
          <w:szCs w:val="20"/>
          <w:u w:val="none"/>
          <w:shd w:fill="auto" w:val="clear"/>
          <w:vertAlign w:val="baseline"/>
          <w:rtl w:val="0"/>
        </w:rPr>
        <w:t xml:space="preserve"> </w:t>
      </w:r>
      <w:r w:rsidDel="00000000" w:rsidR="00000000" w:rsidRPr="00000000">
        <w:rPr>
          <w:i w:val="0"/>
          <w:smallCaps w:val="0"/>
          <w:strike w:val="0"/>
          <w:color w:val="000000"/>
          <w:sz w:val="20"/>
          <w:szCs w:val="20"/>
          <w:u w:val="none"/>
          <w:shd w:fill="auto" w:val="clear"/>
          <w:vertAlign w:val="baseline"/>
          <w:rtl w:val="0"/>
        </w:rPr>
        <w:t xml:space="preserve"> </w:t>
      </w:r>
      <w:hyperlink r:id="rId91">
        <w:r w:rsidDel="00000000" w:rsidR="00000000" w:rsidRPr="00000000">
          <w:rPr>
            <w:i w:val="0"/>
            <w:smallCaps w:val="0"/>
            <w:strike w:val="0"/>
            <w:color w:val="1155cc"/>
            <w:sz w:val="20"/>
            <w:szCs w:val="20"/>
            <w:u w:val="single"/>
            <w:shd w:fill="auto" w:val="clear"/>
            <w:vertAlign w:val="baseline"/>
            <w:rtl w:val="0"/>
          </w:rPr>
          <w:t xml:space="preserve">https://www.youtube.com/watch?v=xbS2KO92BZU</w:t>
        </w:r>
      </w:hyperlink>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Laurence, P. (2014). </w:t>
      </w:r>
      <w:r w:rsidDel="00000000" w:rsidR="00000000" w:rsidRPr="00000000">
        <w:rPr>
          <w:sz w:val="20"/>
          <w:szCs w:val="20"/>
          <w:rtl w:val="0"/>
        </w:rPr>
        <w:t xml:space="preserve">Diagnóstico</w:t>
      </w:r>
      <w:r w:rsidDel="00000000" w:rsidR="00000000" w:rsidRPr="00000000">
        <w:rPr>
          <w:i w:val="0"/>
          <w:smallCaps w:val="0"/>
          <w:strike w:val="0"/>
          <w:color w:val="000000"/>
          <w:sz w:val="20"/>
          <w:szCs w:val="20"/>
          <w:u w:val="none"/>
          <w:shd w:fill="auto" w:val="clear"/>
          <w:vertAlign w:val="baseline"/>
          <w:rtl w:val="0"/>
        </w:rPr>
        <w:t xml:space="preserve"> Organizacional. En L. Jayh, </w:t>
      </w:r>
      <w:r w:rsidDel="00000000" w:rsidR="00000000" w:rsidRPr="00000000">
        <w:rPr>
          <w:i w:val="1"/>
          <w:smallCaps w:val="0"/>
          <w:strike w:val="0"/>
          <w:color w:val="000000"/>
          <w:sz w:val="20"/>
          <w:szCs w:val="20"/>
          <w:u w:val="none"/>
          <w:shd w:fill="auto" w:val="clear"/>
          <w:vertAlign w:val="baseline"/>
          <w:rtl w:val="0"/>
        </w:rPr>
        <w:t xml:space="preserve">.</w:t>
      </w:r>
      <w:r w:rsidDel="00000000" w:rsidR="00000000" w:rsidRPr="00000000">
        <w:rPr>
          <w:i w:val="0"/>
          <w:smallCaps w:val="0"/>
          <w:strike w:val="0"/>
          <w:color w:val="000000"/>
          <w:sz w:val="20"/>
          <w:szCs w:val="20"/>
          <w:u w:val="none"/>
          <w:shd w:fill="auto" w:val="clear"/>
          <w:vertAlign w:val="baseline"/>
          <w:rtl w:val="0"/>
        </w:rPr>
        <w:t xml:space="preserve"> México D.F.: Centro Regional de Ayuda Técnica.</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Portugal, V. (s.f.). Diagnóstico Empresarial. Fundación universitaria del Areandina.</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Rodriguez, D. (2012). </w:t>
      </w:r>
      <w:r w:rsidDel="00000000" w:rsidR="00000000" w:rsidRPr="00000000">
        <w:rPr>
          <w:i w:val="1"/>
          <w:sz w:val="20"/>
          <w:szCs w:val="20"/>
          <w:rtl w:val="0"/>
        </w:rPr>
        <w:t xml:space="preserve">Diagnóstico</w:t>
      </w:r>
      <w:r w:rsidDel="00000000" w:rsidR="00000000" w:rsidRPr="00000000">
        <w:rPr>
          <w:i w:val="1"/>
          <w:smallCaps w:val="0"/>
          <w:strike w:val="0"/>
          <w:color w:val="000000"/>
          <w:sz w:val="20"/>
          <w:szCs w:val="20"/>
          <w:u w:val="none"/>
          <w:shd w:fill="auto" w:val="clear"/>
          <w:vertAlign w:val="baseline"/>
          <w:rtl w:val="0"/>
        </w:rPr>
        <w:t xml:space="preserve"> organizacional</w:t>
      </w:r>
      <w:r w:rsidDel="00000000" w:rsidR="00000000" w:rsidRPr="00000000">
        <w:rPr>
          <w:i w:val="0"/>
          <w:smallCaps w:val="0"/>
          <w:strike w:val="0"/>
          <w:color w:val="000000"/>
          <w:sz w:val="20"/>
          <w:szCs w:val="20"/>
          <w:u w:val="none"/>
          <w:shd w:fill="auto" w:val="clear"/>
          <w:vertAlign w:val="baseline"/>
          <w:rtl w:val="0"/>
        </w:rPr>
        <w:t xml:space="preserve"> (4ta Edición ed.). </w:t>
      </w:r>
      <w:r w:rsidDel="00000000" w:rsidR="00000000" w:rsidRPr="00000000">
        <w:rPr>
          <w:sz w:val="20"/>
          <w:szCs w:val="20"/>
          <w:rtl w:val="0"/>
        </w:rPr>
        <w:t xml:space="preserve">México</w:t>
      </w:r>
      <w:r w:rsidDel="00000000" w:rsidR="00000000" w:rsidRPr="00000000">
        <w:rPr>
          <w:i w:val="0"/>
          <w:smallCaps w:val="0"/>
          <w:strike w:val="0"/>
          <w:color w:val="000000"/>
          <w:sz w:val="20"/>
          <w:szCs w:val="20"/>
          <w:u w:val="none"/>
          <w:shd w:fill="auto" w:val="clear"/>
          <w:vertAlign w:val="baseline"/>
          <w:rtl w:val="0"/>
        </w:rPr>
        <w:t xml:space="preserve">, D.F.: </w:t>
      </w:r>
      <w:r w:rsidDel="00000000" w:rsidR="00000000" w:rsidRPr="00000000">
        <w:rPr>
          <w:sz w:val="20"/>
          <w:szCs w:val="20"/>
          <w:rtl w:val="0"/>
        </w:rPr>
        <w:t xml:space="preserve">Alfaomega</w:t>
      </w:r>
      <w:r w:rsidDel="00000000" w:rsidR="00000000" w:rsidRPr="00000000">
        <w:rPr>
          <w:i w:val="0"/>
          <w:smallCaps w:val="0"/>
          <w:strike w:val="0"/>
          <w:color w:val="000000"/>
          <w:sz w:val="20"/>
          <w:szCs w:val="20"/>
          <w:u w:val="none"/>
          <w:shd w:fill="auto" w:val="clear"/>
          <w:vertAlign w:val="baseline"/>
          <w:rtl w:val="0"/>
        </w:rPr>
        <w:t xml:space="preserve"> Grupo Editor, S.A.</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0"/>
          <w:szCs w:val="20"/>
        </w:rPr>
      </w:pPr>
      <w:r w:rsidDel="00000000" w:rsidR="00000000" w:rsidRPr="00000000">
        <w:rPr>
          <w:i w:val="0"/>
          <w:smallCaps w:val="0"/>
          <w:strike w:val="0"/>
          <w:color w:val="000000"/>
          <w:sz w:val="20"/>
          <w:szCs w:val="20"/>
          <w:u w:val="none"/>
          <w:shd w:fill="auto" w:val="clear"/>
          <w:vertAlign w:val="baseline"/>
          <w:rtl w:val="0"/>
        </w:rPr>
        <w:t xml:space="preserve">Tlaxcala, I. t. (s.f.). Herramientas Estadisticas- Instituto tecnológico Apizaco de Tlaxcala. Obtenido de Herramientas Estadisticas: </w:t>
      </w:r>
      <w:hyperlink r:id="rId92">
        <w:r w:rsidDel="00000000" w:rsidR="00000000" w:rsidRPr="00000000">
          <w:rPr>
            <w:i w:val="0"/>
            <w:smallCaps w:val="0"/>
            <w:strike w:val="0"/>
            <w:color w:val="1155cc"/>
            <w:sz w:val="20"/>
            <w:szCs w:val="20"/>
            <w:u w:val="single"/>
            <w:shd w:fill="auto" w:val="clear"/>
            <w:vertAlign w:val="baseline"/>
            <w:rtl w:val="0"/>
          </w:rPr>
          <w:t xml:space="preserve">https://alfredogutierrez.weebly.com/16-herramientas-estadisticas.html</w:t>
        </w:r>
      </w:hyperlink>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0"/>
          <w:szCs w:val="20"/>
        </w:rPr>
      </w:pPr>
      <w:r w:rsidDel="00000000" w:rsidR="00000000" w:rsidRPr="00000000">
        <w:rPr>
          <w:sz w:val="20"/>
          <w:szCs w:val="20"/>
          <w:rtl w:val="0"/>
        </w:rPr>
        <w:t xml:space="preserve">UPRA, Unidad de Planeamiento Rural Agropecuario. Ministerio de agricultura.. (2017). </w:t>
      </w:r>
      <w:r w:rsidDel="00000000" w:rsidR="00000000" w:rsidRPr="00000000">
        <w:rPr>
          <w:i w:val="1"/>
          <w:sz w:val="20"/>
          <w:szCs w:val="20"/>
          <w:rtl w:val="0"/>
        </w:rPr>
        <w:t xml:space="preserve">Mercado de Productos Agropecuarios</w:t>
      </w:r>
      <w:r w:rsidDel="00000000" w:rsidR="00000000" w:rsidRPr="00000000">
        <w:rPr>
          <w:rtl w:val="0"/>
        </w:rPr>
      </w:r>
    </w:p>
    <w:p w:rsidR="00000000" w:rsidDel="00000000" w:rsidP="00000000" w:rsidRDefault="00000000" w:rsidRPr="00000000" w14:paraId="0000064A">
      <w:pPr>
        <w:ind w:left="0" w:firstLine="0"/>
        <w:rPr>
          <w:sz w:val="20"/>
          <w:szCs w:val="20"/>
        </w:rPr>
      </w:pP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Blandez Ricalde , M. G. (2014). </w:t>
      </w:r>
      <w:r w:rsidDel="00000000" w:rsidR="00000000" w:rsidRPr="00000000">
        <w:rPr>
          <w:i w:val="1"/>
          <w:smallCaps w:val="0"/>
          <w:strike w:val="0"/>
          <w:color w:val="000000"/>
          <w:sz w:val="20"/>
          <w:szCs w:val="20"/>
          <w:u w:val="none"/>
          <w:shd w:fill="auto" w:val="clear"/>
          <w:vertAlign w:val="baseline"/>
          <w:rtl w:val="0"/>
        </w:rPr>
        <w:t xml:space="preserve">Proceso Administrativo</w:t>
      </w:r>
      <w:r w:rsidDel="00000000" w:rsidR="00000000" w:rsidRPr="00000000">
        <w:rPr>
          <w:i w:val="0"/>
          <w:smallCaps w:val="0"/>
          <w:strike w:val="0"/>
          <w:color w:val="000000"/>
          <w:sz w:val="20"/>
          <w:szCs w:val="20"/>
          <w:u w:val="none"/>
          <w:shd w:fill="auto" w:val="clear"/>
          <w:vertAlign w:val="baseline"/>
          <w:rtl w:val="0"/>
        </w:rPr>
        <w:t xml:space="preserve">. Estado de México, México: Editorial Digital UNID.</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Garcia Echeverria , S. (1994). Introducción a la Economía de la Empresa. Madrid, España.: Ediciones Díaz de Santos, S.A. Obtenido de </w:t>
      </w:r>
      <w:hyperlink r:id="rId93">
        <w:r w:rsidDel="00000000" w:rsidR="00000000" w:rsidRPr="00000000">
          <w:rPr>
            <w:i w:val="0"/>
            <w:smallCaps w:val="0"/>
            <w:strike w:val="0"/>
            <w:color w:val="1155cc"/>
            <w:sz w:val="20"/>
            <w:szCs w:val="20"/>
            <w:u w:val="single"/>
            <w:shd w:fill="auto" w:val="clear"/>
            <w:vertAlign w:val="baseline"/>
            <w:rtl w:val="0"/>
          </w:rPr>
          <w:t xml:space="preserve">https://bit.ly/3f1XlRg</w:t>
        </w:r>
      </w:hyperlink>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Las Limas . (2019). </w:t>
      </w:r>
      <w:r w:rsidDel="00000000" w:rsidR="00000000" w:rsidRPr="00000000">
        <w:rPr>
          <w:i w:val="1"/>
          <w:smallCaps w:val="0"/>
          <w:strike w:val="0"/>
          <w:color w:val="000000"/>
          <w:sz w:val="20"/>
          <w:szCs w:val="20"/>
          <w:u w:val="none"/>
          <w:shd w:fill="auto" w:val="clear"/>
          <w:vertAlign w:val="baseline"/>
          <w:rtl w:val="0"/>
        </w:rPr>
        <w:t xml:space="preserve">Planeación de la empresa</w:t>
      </w:r>
      <w:r w:rsidDel="00000000" w:rsidR="00000000" w:rsidRPr="00000000">
        <w:rPr>
          <w:i w:val="0"/>
          <w:smallCaps w:val="0"/>
          <w:strike w:val="0"/>
          <w:color w:val="000000"/>
          <w:sz w:val="20"/>
          <w:szCs w:val="20"/>
          <w:u w:val="none"/>
          <w:shd w:fill="auto" w:val="clear"/>
          <w:vertAlign w:val="baseline"/>
          <w:rtl w:val="0"/>
        </w:rPr>
        <w:t xml:space="preserve">. Empresa “Las Limas S.A.”, Estelí, Nicaragua.</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Las Limas S. A. (21 de Febrero de 2013). Datos Generales de la Empresa “Las Limas S, A.”. </w:t>
      </w:r>
      <w:r w:rsidDel="00000000" w:rsidR="00000000" w:rsidRPr="00000000">
        <w:rPr>
          <w:i w:val="1"/>
          <w:smallCaps w:val="0"/>
          <w:strike w:val="0"/>
          <w:color w:val="000000"/>
          <w:sz w:val="20"/>
          <w:szCs w:val="20"/>
          <w:u w:val="none"/>
          <w:shd w:fill="auto" w:val="clear"/>
          <w:vertAlign w:val="baseline"/>
          <w:rtl w:val="0"/>
        </w:rPr>
        <w:t xml:space="preserve">Datos Generales de la Empresa</w:t>
      </w:r>
      <w:r w:rsidDel="00000000" w:rsidR="00000000" w:rsidRPr="00000000">
        <w:rPr>
          <w:i w:val="0"/>
          <w:smallCaps w:val="0"/>
          <w:strike w:val="0"/>
          <w:color w:val="000000"/>
          <w:sz w:val="20"/>
          <w:szCs w:val="20"/>
          <w:u w:val="none"/>
          <w:shd w:fill="auto" w:val="clear"/>
          <w:vertAlign w:val="baseline"/>
          <w:rtl w:val="0"/>
        </w:rPr>
        <w:t xml:space="preserve"> “Las Limas S, A.”. Estelí, Nicaragua.</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Limas, L. (2019). Evaluación al desempeño laboral. Estelí, Nicaragua.</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Palermo, I. (08 de Octubre de 2019). Entrevista a Gerente del área de Recursos Humanos. (S. Herrera, Entrevistador)</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Rodríguez, J. (2014).</w:t>
      </w:r>
      <w:r w:rsidDel="00000000" w:rsidR="00000000" w:rsidRPr="00000000">
        <w:rPr>
          <w:i w:val="1"/>
          <w:smallCaps w:val="0"/>
          <w:strike w:val="0"/>
          <w:color w:val="000000"/>
          <w:sz w:val="20"/>
          <w:szCs w:val="20"/>
          <w:u w:val="none"/>
          <w:shd w:fill="auto" w:val="clear"/>
          <w:vertAlign w:val="baseline"/>
          <w:rtl w:val="0"/>
        </w:rPr>
        <w:t xml:space="preserve"> Administración de pequeñas y medianas empresas</w:t>
      </w:r>
      <w:r w:rsidDel="00000000" w:rsidR="00000000" w:rsidRPr="00000000">
        <w:rPr>
          <w:i w:val="0"/>
          <w:smallCaps w:val="0"/>
          <w:strike w:val="0"/>
          <w:color w:val="000000"/>
          <w:sz w:val="20"/>
          <w:szCs w:val="20"/>
          <w:u w:val="none"/>
          <w:shd w:fill="auto" w:val="clear"/>
          <w:vertAlign w:val="baseline"/>
          <w:rtl w:val="0"/>
        </w:rPr>
        <w:t xml:space="preserve">. España: Ediciones </w:t>
      </w:r>
      <w:r w:rsidDel="00000000" w:rsidR="00000000" w:rsidRPr="00000000">
        <w:rPr>
          <w:sz w:val="20"/>
          <w:szCs w:val="20"/>
          <w:rtl w:val="0"/>
        </w:rPr>
        <w:t xml:space="preserve">Thomson</w:t>
      </w:r>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i w:val="0"/>
          <w:smallCaps w:val="0"/>
          <w:strike w:val="0"/>
          <w:color w:val="545353"/>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Siliézar , M. A. (2011). </w:t>
      </w:r>
      <w:r w:rsidDel="00000000" w:rsidR="00000000" w:rsidRPr="00000000">
        <w:rPr>
          <w:i w:val="1"/>
          <w:smallCaps w:val="0"/>
          <w:strike w:val="0"/>
          <w:color w:val="000000"/>
          <w:sz w:val="20"/>
          <w:szCs w:val="20"/>
          <w:u w:val="none"/>
          <w:shd w:fill="auto" w:val="clear"/>
          <w:vertAlign w:val="baseline"/>
          <w:rtl w:val="0"/>
        </w:rPr>
        <w:t xml:space="preserve">Técnicas de Reclutamiento y Selección de Personal. España: MS</w:t>
      </w:r>
      <w:r w:rsidDel="00000000" w:rsidR="00000000" w:rsidRPr="00000000">
        <w:rPr>
          <w:i w:val="1"/>
          <w:smallCaps w:val="0"/>
          <w:strike w:val="0"/>
          <w:color w:val="545353"/>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3">
      <w:pPr>
        <w:rPr>
          <w:sz w:val="20"/>
          <w:szCs w:val="20"/>
        </w:rPr>
      </w:pP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sz w:val="20"/>
          <w:szCs w:val="20"/>
        </w:rPr>
      </w:pP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sz w:val="20"/>
          <w:szCs w:val="20"/>
        </w:rPr>
      </w:pPr>
      <w:r w:rsidDel="00000000" w:rsidR="00000000" w:rsidRPr="00000000">
        <w:rPr>
          <w:rtl w:val="0"/>
        </w:rPr>
      </w:r>
    </w:p>
    <w:p w:rsidR="00000000" w:rsidDel="00000000" w:rsidP="00000000" w:rsidRDefault="00000000" w:rsidRPr="00000000" w14:paraId="00000656">
      <w:pPr>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657">
      <w:pPr>
        <w:jc w:val="both"/>
        <w:rPr>
          <w:b w:val="1"/>
          <w:sz w:val="20"/>
          <w:szCs w:val="20"/>
        </w:rPr>
      </w:pPr>
      <w:r w:rsidDel="00000000" w:rsidR="00000000" w:rsidRPr="00000000">
        <w:rPr>
          <w:rtl w:val="0"/>
        </w:rPr>
      </w:r>
    </w:p>
    <w:tbl>
      <w:tblPr>
        <w:tblStyle w:val="Table18"/>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58">
            <w:pPr>
              <w:jc w:val="both"/>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659">
            <w:pPr>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vAlign w:val="center"/>
          </w:tcPr>
          <w:p w:rsidR="00000000" w:rsidDel="00000000" w:rsidP="00000000" w:rsidRDefault="00000000" w:rsidRPr="00000000" w14:paraId="0000065A">
            <w:pPr>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vAlign w:val="center"/>
          </w:tcPr>
          <w:p w:rsidR="00000000" w:rsidDel="00000000" w:rsidP="00000000" w:rsidRDefault="00000000" w:rsidRPr="00000000" w14:paraId="0000065B">
            <w:pPr>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p w:rsidR="00000000" w:rsidDel="00000000" w:rsidP="00000000" w:rsidRDefault="00000000" w:rsidRPr="00000000" w14:paraId="0000065C">
            <w:pPr>
              <w:rPr>
                <w:rFonts w:ascii="Arial" w:cs="Arial" w:eastAsia="Arial" w:hAnsi="Arial"/>
                <w:i w:val="1"/>
                <w:sz w:val="20"/>
                <w:szCs w:val="20"/>
              </w:rPr>
            </w:pPr>
            <w:r w:rsidDel="00000000" w:rsidR="00000000" w:rsidRPr="00000000">
              <w:rPr>
                <w:rtl w:val="0"/>
              </w:rPr>
            </w:r>
          </w:p>
        </w:tc>
        <w:tc>
          <w:tcPr>
            <w:vAlign w:val="center"/>
          </w:tcPr>
          <w:p w:rsidR="00000000" w:rsidDel="00000000" w:rsidP="00000000" w:rsidRDefault="00000000" w:rsidRPr="00000000" w14:paraId="0000065D">
            <w:pPr>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65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tc>
        <w:tc>
          <w:tcPr/>
          <w:p w:rsidR="00000000" w:rsidDel="00000000" w:rsidP="00000000" w:rsidRDefault="00000000" w:rsidRPr="00000000" w14:paraId="0000065F">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Carlos Fernando Riaño</w:t>
            </w:r>
          </w:p>
        </w:tc>
        <w:tc>
          <w:tcPr/>
          <w:p w:rsidR="00000000" w:rsidDel="00000000" w:rsidP="00000000" w:rsidRDefault="00000000" w:rsidRPr="00000000" w14:paraId="00000660">
            <w:pPr>
              <w:jc w:val="both"/>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61">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Bogotá - Centro de Diseño y Metrología</w:t>
            </w:r>
          </w:p>
        </w:tc>
        <w:tc>
          <w:tcPr/>
          <w:p w:rsidR="00000000" w:rsidDel="00000000" w:rsidP="00000000" w:rsidRDefault="00000000" w:rsidRPr="00000000" w14:paraId="00000662">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29/abril/2022</w:t>
            </w:r>
          </w:p>
        </w:tc>
      </w:tr>
      <w:tr>
        <w:trPr>
          <w:cantSplit w:val="0"/>
          <w:trHeight w:val="340" w:hRule="atLeast"/>
          <w:tblHeader w:val="0"/>
        </w:trPr>
        <w:tc>
          <w:tcPr>
            <w:vMerge w:val="continue"/>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64">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Diego E. Acevedo Guevara</w:t>
            </w:r>
          </w:p>
        </w:tc>
        <w:tc>
          <w:tcPr/>
          <w:p w:rsidR="00000000" w:rsidDel="00000000" w:rsidP="00000000" w:rsidRDefault="00000000" w:rsidRPr="00000000" w14:paraId="00000665">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Diseñador Instruccional </w:t>
            </w:r>
          </w:p>
        </w:tc>
        <w:tc>
          <w:tcPr/>
          <w:p w:rsidR="00000000" w:rsidDel="00000000" w:rsidP="00000000" w:rsidRDefault="00000000" w:rsidRPr="00000000" w14:paraId="00000666">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Centro de la Industria, la Empresa y los Servicios - CIES</w:t>
            </w:r>
          </w:p>
          <w:p w:rsidR="00000000" w:rsidDel="00000000" w:rsidP="00000000" w:rsidRDefault="00000000" w:rsidRPr="00000000" w14:paraId="00000667">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Norte de Santander</w:t>
            </w:r>
          </w:p>
        </w:tc>
        <w:tc>
          <w:tcPr/>
          <w:p w:rsidR="00000000" w:rsidDel="00000000" w:rsidP="00000000" w:rsidRDefault="00000000" w:rsidRPr="00000000" w14:paraId="00000668">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w:t>
            </w:r>
          </w:p>
        </w:tc>
      </w:tr>
      <w:tr>
        <w:trPr>
          <w:cantSplit w:val="0"/>
          <w:trHeight w:val="340" w:hRule="atLeast"/>
          <w:tblHeader w:val="0"/>
        </w:trPr>
        <w:tc>
          <w:tcPr>
            <w:vMerge w:val="continue"/>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6A">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Silvia Milena Sequeda Cárdenas</w:t>
            </w:r>
          </w:p>
        </w:tc>
        <w:tc>
          <w:tcPr/>
          <w:p w:rsidR="00000000" w:rsidDel="00000000" w:rsidP="00000000" w:rsidRDefault="00000000" w:rsidRPr="00000000" w14:paraId="0000066B">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Asesor Metodológico</w:t>
            </w:r>
          </w:p>
        </w:tc>
        <w:tc>
          <w:tcPr/>
          <w:p w:rsidR="00000000" w:rsidDel="00000000" w:rsidP="00000000" w:rsidRDefault="00000000" w:rsidRPr="00000000" w14:paraId="0000066C">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p w:rsidR="00000000" w:rsidDel="00000000" w:rsidP="00000000" w:rsidRDefault="00000000" w:rsidRPr="00000000" w14:paraId="0000066D">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w:t>
            </w:r>
          </w:p>
        </w:tc>
      </w:tr>
      <w:tr>
        <w:trPr>
          <w:cantSplit w:val="0"/>
          <w:trHeight w:val="340" w:hRule="atLeast"/>
          <w:tblHeader w:val="0"/>
        </w:trPr>
        <w:tc>
          <w:tcPr>
            <w:vMerge w:val="continue"/>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6F">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Rafael Neftali Lizcano Reyes</w:t>
            </w:r>
          </w:p>
        </w:tc>
        <w:tc>
          <w:tcPr/>
          <w:p w:rsidR="00000000" w:rsidDel="00000000" w:rsidP="00000000" w:rsidRDefault="00000000" w:rsidRPr="00000000" w14:paraId="00000670">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Responsable Equipo de Desarrollo Curricular.</w:t>
            </w:r>
          </w:p>
        </w:tc>
        <w:tc>
          <w:tcPr/>
          <w:p w:rsidR="00000000" w:rsidDel="00000000" w:rsidP="00000000" w:rsidRDefault="00000000" w:rsidRPr="00000000" w14:paraId="00000671">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Centro de de la Industria, la Empresa y los Servicios - CIES</w:t>
            </w:r>
          </w:p>
          <w:p w:rsidR="00000000" w:rsidDel="00000000" w:rsidP="00000000" w:rsidRDefault="00000000" w:rsidRPr="00000000" w14:paraId="00000672">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Norte de Santander</w:t>
            </w:r>
          </w:p>
          <w:p w:rsidR="00000000" w:rsidDel="00000000" w:rsidP="00000000" w:rsidRDefault="00000000" w:rsidRPr="00000000" w14:paraId="00000673">
            <w:pPr>
              <w:spacing w:line="276" w:lineRule="auto"/>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74">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w:t>
            </w:r>
          </w:p>
        </w:tc>
      </w:tr>
      <w:tr>
        <w:trPr>
          <w:cantSplit w:val="0"/>
          <w:trHeight w:val="340" w:hRule="atLeast"/>
          <w:tblHeader w:val="0"/>
        </w:trPr>
        <w:tc>
          <w:tcPr>
            <w:vMerge w:val="continue"/>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p w:rsidR="00000000" w:rsidDel="00000000" w:rsidP="00000000" w:rsidRDefault="00000000" w:rsidRPr="00000000" w14:paraId="00000676">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Sandra Patricia Hoyos Sepúlevda</w:t>
            </w:r>
          </w:p>
        </w:tc>
        <w:tc>
          <w:tcPr/>
          <w:p w:rsidR="00000000" w:rsidDel="00000000" w:rsidP="00000000" w:rsidRDefault="00000000" w:rsidRPr="00000000" w14:paraId="00000677">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Corrección de estilo</w:t>
            </w:r>
          </w:p>
        </w:tc>
        <w:tc>
          <w:tcPr/>
          <w:p w:rsidR="00000000" w:rsidDel="00000000" w:rsidP="00000000" w:rsidRDefault="00000000" w:rsidRPr="00000000" w14:paraId="00000678">
            <w:pPr>
              <w:spacing w:line="276" w:lineRule="auto"/>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p w:rsidR="00000000" w:rsidDel="00000000" w:rsidP="00000000" w:rsidRDefault="00000000" w:rsidRPr="00000000" w14:paraId="00000679">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Mayo de 2022</w:t>
            </w:r>
          </w:p>
        </w:tc>
      </w:tr>
    </w:tbl>
    <w:p w:rsidR="00000000" w:rsidDel="00000000" w:rsidP="00000000" w:rsidRDefault="00000000" w:rsidRPr="00000000" w14:paraId="0000067A">
      <w:pPr>
        <w:rPr>
          <w:sz w:val="20"/>
          <w:szCs w:val="20"/>
        </w:rPr>
      </w:pPr>
      <w:r w:rsidDel="00000000" w:rsidR="00000000" w:rsidRPr="00000000">
        <w:rPr>
          <w:rtl w:val="0"/>
        </w:rPr>
      </w:r>
    </w:p>
    <w:p w:rsidR="00000000" w:rsidDel="00000000" w:rsidP="00000000" w:rsidRDefault="00000000" w:rsidRPr="00000000" w14:paraId="0000067B">
      <w:pPr>
        <w:numPr>
          <w:ilvl w:val="0"/>
          <w:numId w:val="17"/>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67C">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67D">
      <w:pPr>
        <w:rPr>
          <w:sz w:val="20"/>
          <w:szCs w:val="20"/>
        </w:rPr>
      </w:pPr>
      <w:r w:rsidDel="00000000" w:rsidR="00000000" w:rsidRPr="00000000">
        <w:rPr>
          <w:rtl w:val="0"/>
        </w:rPr>
      </w:r>
    </w:p>
    <w:tbl>
      <w:tblPr>
        <w:tblStyle w:val="Table1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7E">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67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p w:rsidR="00000000" w:rsidDel="00000000" w:rsidP="00000000" w:rsidRDefault="00000000" w:rsidRPr="00000000" w14:paraId="0000068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p w:rsidR="00000000" w:rsidDel="00000000" w:rsidP="00000000" w:rsidRDefault="00000000" w:rsidRPr="00000000" w14:paraId="0000068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tc>
        <w:tc>
          <w:tcPr/>
          <w:p w:rsidR="00000000" w:rsidDel="00000000" w:rsidP="00000000" w:rsidRDefault="00000000" w:rsidRPr="00000000" w14:paraId="0000068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c>
          <w:tcPr/>
          <w:p w:rsidR="00000000" w:rsidDel="00000000" w:rsidP="00000000" w:rsidRDefault="00000000" w:rsidRPr="00000000" w14:paraId="0000068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Razón del cambio</w:t>
            </w:r>
          </w:p>
        </w:tc>
      </w:tr>
      <w:tr>
        <w:trPr>
          <w:cantSplit w:val="0"/>
          <w:tblHeader w:val="0"/>
        </w:trPr>
        <w:tc>
          <w:tcPr/>
          <w:p w:rsidR="00000000" w:rsidDel="00000000" w:rsidP="00000000" w:rsidRDefault="00000000" w:rsidRPr="00000000" w14:paraId="0000068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tc>
        <w:tc>
          <w:tcPr/>
          <w:p w:rsidR="00000000" w:rsidDel="00000000" w:rsidP="00000000" w:rsidRDefault="00000000" w:rsidRPr="00000000" w14:paraId="00000685">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686">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687">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688">
            <w:pPr>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689">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68A">
      <w:pPr>
        <w:rPr>
          <w:sz w:val="20"/>
          <w:szCs w:val="20"/>
        </w:rPr>
      </w:pPr>
      <w:r w:rsidDel="00000000" w:rsidR="00000000" w:rsidRPr="00000000">
        <w:rPr>
          <w:rtl w:val="0"/>
        </w:rPr>
      </w:r>
    </w:p>
    <w:sectPr>
      <w:headerReference r:id="rId94" w:type="default"/>
      <w:footerReference r:id="rId95" w:type="default"/>
      <w:pgSz w:h="18720" w:w="12240" w:orient="portrait"/>
      <w:pgMar w:bottom="1134" w:top="1701" w:left="1134" w:right="1467"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5" w:date="2022-07-08T13:52:37Z">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Silvia Milena Sequeda C�rdenas" w:id="18" w:date="2022-05-24T17:52:35Z">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en anexos como Anexo-EJEMPLO FORMATO EVALUACIÓN DESEMPEÑO</w:t>
      </w:r>
    </w:p>
  </w:comment>
  <w:comment w:author="Silvia Milena Sequeda C�rdenas" w:id="24" w:date="2022-05-24T18:14:53Z">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una imágen como la propuesta https://economipedia.com/definiciones/bienestar-laboral.html </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Beneificios monetarios</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 de reconocimientos</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Seguros médicos</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 de vacaciones y recreación</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Flexibilidad de horarios</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Capacitación y actualización</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Fondos de pensiones y jubilación</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Bienestar laboral</w:t>
      </w:r>
    </w:p>
  </w:comment>
  <w:comment w:author="Silvia Milena Sequeda C�rdenas" w:id="0" w:date="2022-05-24T17:55:00Z">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del ecosistema: https://www.youtube.com/watch?v=CwxgjkH1IoI (ajustar el video al inicio como introducción y al final cuando habla del CF)</w:t>
      </w:r>
    </w:p>
  </w:comment>
  <w:comment w:author="Diego Acevedo" w:id="1" w:date="2022-05-25T01:25:57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reemplaza</w:t>
      </w:r>
    </w:p>
  </w:comment>
  <w:comment w:author="Silvia Milena Sequeda C�rdenas" w:id="19" w:date="2022-05-24T17:55:00Z">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del ecosistema: https://www.youtube.com/watch?v=CwxgjkH1IoI (ajustar el video al inicio como introducción y al final cuando habla del CF)</w:t>
      </w:r>
    </w:p>
  </w:comment>
  <w:comment w:author="Diego Acevedo" w:id="20" w:date="2022-05-25T01:25:57Z">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reemplaza</w:t>
      </w:r>
    </w:p>
  </w:comment>
  <w:comment w:author="ZULEIDY MARIA RUIZ TORRES" w:id="9" w:date="2022-07-08T13:54:54Z">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Silvia Milena Sequeda C�rdenas" w:id="12" w:date="2022-05-24T17:46:55Z">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 del ecosistema https://www.youtube.com/watch?v=8hHQ0i5spgs</w:t>
      </w:r>
    </w:p>
  </w:comment>
  <w:comment w:author="Diego Acevedo" w:id="13" w:date="2022-05-25T01:21:39Z">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 w:author="ZULEIDY MARIA RUIZ TORRES" w:id="8" w:date="2022-07-08T13:54:42Z">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Diego Acevedo" w:id="16" w:date="2022-05-21T16:57:47Z">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Pestañas C</w:t>
      </w:r>
    </w:p>
  </w:comment>
  <w:comment w:author="ZULEIDY MARIA RUIZ TORRES" w:id="2" w:date="2022-07-08T01:37:04Z">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Silvia Milena Sequeda C�rdenas" w:id="4" w:date="2022-05-24T16:56:23Z">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imágen puede tomar como ejemplo la representación con imágenes de personas como el siguiente ejemplo https://www.usellcrm.net/estructura-organizativa-de-una-empresa/</w:t>
      </w:r>
    </w:p>
  </w:comment>
  <w:comment w:author="Silvia Milena Sequeda C�rdenas" w:id="10" w:date="2022-05-24T17:31:48Z">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del ecosistema https://www.youtube.com/watch?v=84fuGpQeYg0</w:t>
      </w:r>
    </w:p>
  </w:comment>
  <w:comment w:author="Diego Acevedo" w:id="11" w:date="2022-05-24T20:22:55Z">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 w:author="Silvia Milena Sequeda C�rdenas" w:id="22" w:date="2022-05-26T21:48:01Z">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 del ecosistema: https://www.youtube.com/watch?v=VMcKGJDMlJ4 ajustar que no quede como que es la introducción de un CF pero todo el contenido del video aplica a este programa.</w:t>
      </w:r>
    </w:p>
  </w:comment>
  <w:comment w:author="Silvia Milena Sequeda C�rdenas" w:id="25" w:date="2022-05-24T18:15:51Z">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Mirar en el archivo la pestaña de síntesis</w:t>
      </w:r>
    </w:p>
  </w:comment>
  <w:comment w:author="Silvia Milena Sequeda C�rdenas" w:id="23" w:date="2022-05-24T18:02:36Z">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una imágen similar a esta obtenida de https://blog.humanquality.com.mx/tipos-de-reclutamiento-laboral</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reclutamiento. </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Cuando tu empresa necesita personal es indipensable analizar a detalle qué tipo de perfil es el más adecuado para ocupar este puesto. Según la vacante será el tipo de reclutamiento:</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Reclutamiento interno. </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Reclutamiento externo. </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Reclutamiento mixto. </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Reclutamiento 2.0 o reclutamiento social.</w:t>
      </w:r>
    </w:p>
  </w:comment>
  <w:comment w:author="Diego Acevedo" w:id="21" w:date="2022-05-21T17:15:40Z">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 tarjetas con número</w:t>
      </w:r>
    </w:p>
  </w:comment>
  <w:comment w:author="Silvia Milena Sequeda C�rdenas" w:id="6" w:date="2022-05-24T17:12:47Z">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del ecosistema https://www.youtube.com/watch?v=LHTYPCvgPE4&amp;t=18s</w:t>
      </w:r>
    </w:p>
  </w:comment>
  <w:comment w:author="Diego Acevedo" w:id="7" w:date="2022-05-24T20:21:22Z">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interesante puede servir como apoyo</w:t>
      </w:r>
    </w:p>
  </w:comment>
  <w:comment w:author="Diego Acevedo" w:id="17" w:date="2022-05-21T17:13:46Z">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en pestañas C</w:t>
      </w:r>
    </w:p>
  </w:comment>
  <w:comment w:author="Silvia Milena Sequeda C�rdenas" w:id="14" w:date="2022-05-24T17:50:12Z">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del ecosistema: https://www.youtube.com/watch?v=3KDDv2LrIcE</w:t>
      </w:r>
    </w:p>
  </w:comment>
  <w:comment w:author="Diego Acevedo" w:id="15" w:date="2022-05-25T01:22:21Z">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 w:author="SANDRA PATRICIA HOYOS SEPULVEDA" w:id="3" w:date="2022-05-30T17:20:03Z">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no es necesario.</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elimina porque existe un comentario de la DI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93" w15:done="0"/>
  <w15:commentEx w15:paraId="00000694" w15:done="0"/>
  <w15:commentEx w15:paraId="000006A0" w15:done="0"/>
  <w15:commentEx w15:paraId="000006A1" w15:done="0"/>
  <w15:commentEx w15:paraId="000006A2" w15:paraIdParent="000006A1" w15:done="0"/>
  <w15:commentEx w15:paraId="000006A3" w15:done="0"/>
  <w15:commentEx w15:paraId="000006A4" w15:paraIdParent="000006A3" w15:done="0"/>
  <w15:commentEx w15:paraId="000006A5" w15:done="0"/>
  <w15:commentEx w15:paraId="000006A6" w15:done="0"/>
  <w15:commentEx w15:paraId="000006A7" w15:paraIdParent="000006A6" w15:done="0"/>
  <w15:commentEx w15:paraId="000006A8" w15:done="0"/>
  <w15:commentEx w15:paraId="000006A9" w15:done="0"/>
  <w15:commentEx w15:paraId="000006AA" w15:done="0"/>
  <w15:commentEx w15:paraId="000006AB" w15:done="0"/>
  <w15:commentEx w15:paraId="000006AC" w15:done="0"/>
  <w15:commentEx w15:paraId="000006AD" w15:paraIdParent="000006AC" w15:done="0"/>
  <w15:commentEx w15:paraId="000006AE" w15:done="0"/>
  <w15:commentEx w15:paraId="000006AF" w15:done="0"/>
  <w15:commentEx w15:paraId="000006B8" w15:done="0"/>
  <w15:commentEx w15:paraId="000006B9" w15:done="0"/>
  <w15:commentEx w15:paraId="000006BA" w15:done="0"/>
  <w15:commentEx w15:paraId="000006BB" w15:paraIdParent="000006BA" w15:done="0"/>
  <w15:commentEx w15:paraId="000006BC" w15:done="0"/>
  <w15:commentEx w15:paraId="000006BD" w15:done="0"/>
  <w15:commentEx w15:paraId="000006BE" w15:paraIdParent="000006BD" w15:done="0"/>
  <w15:commentEx w15:paraId="000006C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68F">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B">
    <w:pPr>
      <w:spacing w:line="240" w:lineRule="auto"/>
      <w:jc w:val="both"/>
      <w:rPr>
        <w:b w:val="1"/>
        <w:sz w:val="20"/>
        <w:szCs w:val="20"/>
      </w:rPr>
    </w:pPr>
    <w:r w:rsidDel="00000000" w:rsidR="00000000" w:rsidRPr="00000000">
      <w:rPr>
        <w:rtl w:val="0"/>
      </w:rPr>
    </w:r>
  </w:p>
  <w:p w:rsidR="00000000" w:rsidDel="00000000" w:rsidP="00000000" w:rsidRDefault="00000000" w:rsidRPr="00000000" w14:paraId="0000068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783" name="image8.png"/>
          <a:graphic>
            <a:graphicData uri="http://schemas.openxmlformats.org/drawingml/2006/picture">
              <pic:pic>
                <pic:nvPicPr>
                  <pic:cNvPr id="0" name="image8.png"/>
                  <pic:cNvPicPr preferRelativeResize="0"/>
                </pic:nvPicPr>
                <pic:blipFill>
                  <a:blip r:embed="rId9"/>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b w:val="1"/>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520" w:hanging="720"/>
      </w:pPr>
      <w:rPr>
        <w:rFonts w:ascii="Arial" w:cs="Arial" w:eastAsia="Arial" w:hAnsi="Arial"/>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435" w:hanging="435"/>
      </w:pPr>
      <w:rPr/>
    </w:lvl>
    <w:lvl w:ilvl="1">
      <w:start w:val="1"/>
      <w:numFmt w:val="decimal"/>
      <w:lvlText w:val="%1.%2"/>
      <w:lvlJc w:val="left"/>
      <w:pPr>
        <w:ind w:left="795" w:hanging="435"/>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right"/>
      <w:pPr>
        <w:ind w:left="1080" w:hanging="360"/>
      </w:pPr>
      <w:rPr>
        <w:rFonts w:ascii="Arial" w:cs="Arial" w:eastAsia="Arial" w:hAnsi="Arial"/>
        <w:b w:val="1"/>
        <w:i w:val="0"/>
        <w:smallCaps w:val="0"/>
        <w:strike w:val="0"/>
        <w:color w:val="000000"/>
        <w:sz w:val="22"/>
        <w:szCs w:val="22"/>
        <w:u w:val="none"/>
        <w:shd w:fill="auto" w:val="clear"/>
        <w:vertAlign w:val="baseline"/>
      </w:rPr>
    </w:lvl>
    <w:lvl w:ilvl="1">
      <w:start w:val="1"/>
      <w:numFmt w:val="bullet"/>
      <w:lvlText w:val="o"/>
      <w:lvlJc w:val="right"/>
      <w:pPr>
        <w:ind w:left="1800" w:hanging="360"/>
      </w:pPr>
      <w:rPr>
        <w:rFonts w:ascii="Courier New" w:cs="Courier New" w:eastAsia="Courier New" w:hAnsi="Courier New"/>
        <w:b w:val="0"/>
        <w:i w:val="0"/>
        <w:smallCaps w:val="0"/>
        <w:strike w:val="0"/>
        <w:color w:val="000000"/>
        <w:sz w:val="22"/>
        <w:szCs w:val="22"/>
        <w:u w:val="none"/>
        <w:shd w:fill="auto" w:val="clear"/>
        <w:vertAlign w:val="baseline"/>
      </w:rPr>
    </w:lvl>
    <w:lvl w:ilvl="2">
      <w:start w:val="1"/>
      <w:numFmt w:val="bullet"/>
      <w:lvlText w:val="▪"/>
      <w:lvlJc w:val="right"/>
      <w:pPr>
        <w:ind w:left="2520" w:hanging="360"/>
      </w:pPr>
      <w:rPr>
        <w:rFonts w:ascii="Noto Sans Symbols" w:cs="Noto Sans Symbols" w:eastAsia="Noto Sans Symbols" w:hAnsi="Noto Sans Symbols"/>
        <w:b w:val="0"/>
        <w:i w:val="0"/>
        <w:smallCaps w:val="0"/>
        <w:strike w:val="0"/>
        <w:color w:val="000000"/>
        <w:sz w:val="22"/>
        <w:szCs w:val="22"/>
        <w:u w:val="none"/>
        <w:shd w:fill="auto" w:val="clear"/>
        <w:vertAlign w:val="baseline"/>
      </w:rPr>
    </w:lvl>
    <w:lvl w:ilvl="3">
      <w:start w:val="1"/>
      <w:numFmt w:val="bullet"/>
      <w:lvlText w:val="●"/>
      <w:lvlJc w:val="right"/>
      <w:pPr>
        <w:ind w:left="3240" w:hanging="360"/>
      </w:pPr>
      <w:rPr>
        <w:rFonts w:ascii="Noto Sans Symbols" w:cs="Noto Sans Symbols" w:eastAsia="Noto Sans Symbols" w:hAnsi="Noto Sans Symbols"/>
        <w:b w:val="0"/>
        <w:i w:val="0"/>
        <w:smallCaps w:val="0"/>
        <w:strike w:val="0"/>
        <w:color w:val="000000"/>
        <w:sz w:val="22"/>
        <w:szCs w:val="22"/>
        <w:u w:val="none"/>
        <w:shd w:fill="auto" w:val="clear"/>
        <w:vertAlign w:val="baseline"/>
      </w:rPr>
    </w:lvl>
    <w:lvl w:ilvl="4">
      <w:start w:val="1"/>
      <w:numFmt w:val="bullet"/>
      <w:lvlText w:val="o"/>
      <w:lvlJc w:val="right"/>
      <w:pPr>
        <w:ind w:left="3960" w:hanging="360"/>
      </w:pPr>
      <w:rPr>
        <w:rFonts w:ascii="Courier New" w:cs="Courier New" w:eastAsia="Courier New" w:hAnsi="Courier New"/>
        <w:b w:val="0"/>
        <w:i w:val="0"/>
        <w:smallCaps w:val="0"/>
        <w:strike w:val="0"/>
        <w:color w:val="000000"/>
        <w:sz w:val="22"/>
        <w:szCs w:val="22"/>
        <w:u w:val="none"/>
        <w:shd w:fill="auto" w:val="clear"/>
        <w:vertAlign w:val="baseline"/>
      </w:rPr>
    </w:lvl>
    <w:lvl w:ilvl="5">
      <w:start w:val="1"/>
      <w:numFmt w:val="bullet"/>
      <w:lvlText w:val="▪"/>
      <w:lvlJc w:val="right"/>
      <w:pPr>
        <w:ind w:left="4680" w:hanging="360"/>
      </w:pPr>
      <w:rPr>
        <w:rFonts w:ascii="Noto Sans Symbols" w:cs="Noto Sans Symbols" w:eastAsia="Noto Sans Symbols" w:hAnsi="Noto Sans Symbols"/>
        <w:b w:val="0"/>
        <w:i w:val="0"/>
        <w:smallCaps w:val="0"/>
        <w:strike w:val="0"/>
        <w:color w:val="000000"/>
        <w:sz w:val="22"/>
        <w:szCs w:val="22"/>
        <w:u w:val="none"/>
        <w:shd w:fill="auto" w:val="clear"/>
        <w:vertAlign w:val="baseline"/>
      </w:rPr>
    </w:lvl>
    <w:lvl w:ilvl="6">
      <w:start w:val="1"/>
      <w:numFmt w:val="bullet"/>
      <w:lvlText w:val="●"/>
      <w:lvlJc w:val="right"/>
      <w:pPr>
        <w:ind w:left="5400" w:hanging="360"/>
      </w:pPr>
      <w:rPr>
        <w:rFonts w:ascii="Noto Sans Symbols" w:cs="Noto Sans Symbols" w:eastAsia="Noto Sans Symbols" w:hAnsi="Noto Sans Symbols"/>
        <w:b w:val="0"/>
        <w:i w:val="0"/>
        <w:smallCaps w:val="0"/>
        <w:strike w:val="0"/>
        <w:color w:val="000000"/>
        <w:sz w:val="22"/>
        <w:szCs w:val="22"/>
        <w:u w:val="none"/>
        <w:shd w:fill="auto" w:val="clear"/>
        <w:vertAlign w:val="baseline"/>
      </w:rPr>
    </w:lvl>
    <w:lvl w:ilvl="7">
      <w:start w:val="1"/>
      <w:numFmt w:val="bullet"/>
      <w:lvlText w:val="o"/>
      <w:lvlJc w:val="right"/>
      <w:pPr>
        <w:ind w:left="6120" w:hanging="360"/>
      </w:pPr>
      <w:rPr>
        <w:rFonts w:ascii="Courier New" w:cs="Courier New" w:eastAsia="Courier New" w:hAnsi="Courier New"/>
        <w:b w:val="0"/>
        <w:i w:val="0"/>
        <w:smallCaps w:val="0"/>
        <w:strike w:val="0"/>
        <w:color w:val="000000"/>
        <w:sz w:val="22"/>
        <w:szCs w:val="22"/>
        <w:u w:val="none"/>
        <w:shd w:fill="auto" w:val="clear"/>
        <w:vertAlign w:val="baseline"/>
      </w:rPr>
    </w:lvl>
    <w:lvl w:ilvl="8">
      <w:start w:val="1"/>
      <w:numFmt w:val="bullet"/>
      <w:lvlText w:val="▪"/>
      <w:lvlJc w:val="right"/>
      <w:pPr>
        <w:ind w:left="6840" w:hanging="360"/>
      </w:pPr>
      <w:rPr>
        <w:rFonts w:ascii="Noto Sans Symbols" w:cs="Noto Sans Symbols" w:eastAsia="Noto Sans Symbols" w:hAnsi="Noto Sans Symbols"/>
        <w:b w:val="0"/>
        <w:i w:val="0"/>
        <w:smallCaps w:val="0"/>
        <w:strike w:val="0"/>
        <w:color w:val="000000"/>
        <w:sz w:val="22"/>
        <w:szCs w:val="22"/>
        <w:u w:val="none"/>
        <w:shd w:fill="auto" w:val="clear"/>
        <w:vertAlign w:val="baseline"/>
      </w:rPr>
    </w:lvl>
  </w:abstractNum>
  <w:abstractNum w:abstractNumId="10">
    <w:lvl w:ilvl="0">
      <w:start w:val="7"/>
      <w:numFmt w:val="bullet"/>
      <w:lvlText w:val="-"/>
      <w:lvlJc w:val="left"/>
      <w:pPr>
        <w:ind w:left="1440" w:hanging="360"/>
      </w:pPr>
      <w:rPr>
        <w:rFonts w:ascii="Arial" w:cs="Arial" w:eastAsia="Arial" w:hAnsi="Arial"/>
        <w:b w:val="1"/>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7"/>
      <w:numFmt w:val="bullet"/>
      <w:lvlText w:val="-"/>
      <w:lvlJc w:val="left"/>
      <w:pPr>
        <w:ind w:left="1440" w:hanging="360"/>
      </w:pPr>
      <w:rPr>
        <w:rFonts w:ascii="Arial" w:cs="Arial" w:eastAsia="Arial" w:hAnsi="Arial"/>
        <w:b w:val="1"/>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7"/>
      <w:numFmt w:val="bullet"/>
      <w:lvlText w:val="-"/>
      <w:lvlJc w:val="left"/>
      <w:pPr>
        <w:ind w:left="1080" w:hanging="360"/>
      </w:pPr>
      <w:rPr>
        <w:rFonts w:ascii="Arial" w:cs="Arial" w:eastAsia="Arial" w:hAnsi="Arial"/>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360" w:hanging="360"/>
      </w:pPr>
      <w:rPr>
        <w:rFonts w:ascii="Noto Sans Symbols" w:cs="Noto Sans Symbols" w:eastAsia="Noto Sans Symbols" w:hAnsi="Noto Sans Symbols"/>
        <w:b w:val="1"/>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520" w:hanging="720"/>
      </w:pPr>
      <w:rPr>
        <w:rFonts w:ascii="Arial" w:cs="Arial" w:eastAsia="Arial" w:hAnsi="Arial"/>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553807"/>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link w:val="Ttulo4Car"/>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link w:val="Ttulo5Car"/>
    <w:unhideWhenUsed w:val="1"/>
    <w:qFormat w:val="1"/>
    <w:pPr>
      <w:keepNext w:val="1"/>
      <w:keepLines w:val="1"/>
      <w:spacing w:after="80" w:before="240"/>
      <w:outlineLvl w:val="4"/>
    </w:pPr>
    <w:rPr>
      <w:color w:val="666666"/>
    </w:rPr>
  </w:style>
  <w:style w:type="paragraph" w:styleId="Ttulo6">
    <w:name w:val="heading 6"/>
    <w:basedOn w:val="Normal"/>
    <w:next w:val="Normal"/>
    <w:link w:val="Ttulo6Car"/>
    <w:unhideWhenUsed w:val="1"/>
    <w:qFormat w:val="1"/>
    <w:pPr>
      <w:keepNext w:val="1"/>
      <w:keepLines w:val="1"/>
      <w:spacing w:after="80" w:before="240"/>
      <w:outlineLvl w:val="5"/>
    </w:pPr>
    <w:rPr>
      <w:i w:val="1"/>
      <w:color w:val="666666"/>
    </w:rPr>
  </w:style>
  <w:style w:type="paragraph" w:styleId="Ttulo7">
    <w:name w:val="heading 7"/>
    <w:basedOn w:val="Normal"/>
    <w:next w:val="Normal"/>
    <w:link w:val="Ttulo7Car"/>
    <w:uiPriority w:val="9"/>
    <w:unhideWhenUsed w:val="1"/>
    <w:qFormat w:val="1"/>
    <w:rsid w:val="00914688"/>
    <w:pPr>
      <w:keepNext w:val="1"/>
      <w:keepLines w:val="1"/>
      <w:spacing w:before="40"/>
      <w:outlineLvl w:val="6"/>
    </w:pPr>
    <w:rPr>
      <w:rFonts w:ascii="Calibri" w:cs="Times New Roman" w:eastAsia="Times New Roman" w:hAnsi="Calibri"/>
      <w:i w:val="1"/>
      <w:iCs w:val="1"/>
      <w:color w:val="243f60"/>
      <w:lang w:eastAsia="en-US"/>
    </w:rPr>
  </w:style>
  <w:style w:type="paragraph" w:styleId="Ttulo8">
    <w:name w:val="heading 8"/>
    <w:basedOn w:val="Normal"/>
    <w:next w:val="Normal"/>
    <w:link w:val="Ttulo8Car"/>
    <w:uiPriority w:val="9"/>
    <w:unhideWhenUsed w:val="1"/>
    <w:qFormat w:val="1"/>
    <w:rsid w:val="00914688"/>
    <w:pPr>
      <w:keepNext w:val="1"/>
      <w:keepLines w:val="1"/>
      <w:spacing w:before="40"/>
      <w:outlineLvl w:val="7"/>
    </w:pPr>
    <w:rPr>
      <w:rFonts w:ascii="Calibri" w:cs="Times New Roman" w:eastAsia="Times New Roman" w:hAnsi="Calibri"/>
      <w:color w:val="272727"/>
      <w:sz w:val="21"/>
      <w:szCs w:val="21"/>
      <w:lang w:eastAsia="en-U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link w:val="TtuloCar"/>
    <w:qFormat w:val="1"/>
    <w:pPr>
      <w:keepNext w:val="1"/>
      <w:keepLines w:val="1"/>
      <w:spacing w:after="60"/>
    </w:pPr>
    <w:rPr>
      <w:sz w:val="52"/>
      <w:szCs w:val="52"/>
    </w:rPr>
  </w:style>
  <w:style w:type="paragraph" w:styleId="Subttulo">
    <w:name w:val="Subtitle"/>
    <w:basedOn w:val="Normal"/>
    <w:next w:val="Normal"/>
    <w:link w:val="SubttuloCar"/>
    <w:qFormat w:val="1"/>
    <w:pPr>
      <w:keepNext w:val="1"/>
      <w:keepLines w:val="1"/>
      <w:spacing w:after="320"/>
    </w:pPr>
    <w:rPr>
      <w:color w:val="666666"/>
      <w:sz w:val="30"/>
      <w:szCs w:val="30"/>
    </w:rPr>
  </w:style>
  <w:style w:type="table" w:styleId="12" w:customStyle="1">
    <w:name w:val="12"/>
    <w:basedOn w:val="Tablanormal"/>
    <w:tblPr>
      <w:tblStyleRowBandSize w:val="1"/>
      <w:tblStyleColBandSize w:val="1"/>
      <w:tblCellMar>
        <w:top w:w="100.0" w:type="dxa"/>
        <w:left w:w="100.0" w:type="dxa"/>
        <w:bottom w:w="100.0" w:type="dxa"/>
        <w:right w:w="100.0" w:type="dxa"/>
      </w:tblCellMar>
    </w:tblPr>
  </w:style>
  <w:style w:type="table" w:styleId="11" w:customStyle="1">
    <w:name w:val="11"/>
    <w:basedOn w:val="Tablanormal"/>
    <w:tblPr>
      <w:tblStyleRowBandSize w:val="1"/>
      <w:tblStyleColBandSize w:val="1"/>
      <w:tblCellMar>
        <w:top w:w="100.0" w:type="dxa"/>
        <w:left w:w="100.0" w:type="dxa"/>
        <w:bottom w:w="100.0" w:type="dxa"/>
        <w:right w:w="100.0" w:type="dxa"/>
      </w:tblCellMar>
    </w:tblPr>
  </w:style>
  <w:style w:type="table" w:styleId="10" w:customStyle="1">
    <w:name w:val="10"/>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fcede9" w:themeFill="accent1" w:themeFillTint="000019" w:val="clear"/>
    </w:tcPr>
    <w:tblStylePr w:type="firstRow">
      <w:tblPr/>
      <w:tcPr>
        <w:tcBorders>
          <w:bottom w:color="ffffff" w:space="0" w:sz="12" w:themeColor="background1" w:val="single"/>
        </w:tcBorders>
        <w:shd w:color="auto" w:fill="ffa505"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f9d2c8" w:themeFill="accent1" w:themeFillTint="00003F" w:val="clear"/>
      </w:tcPr>
    </w:tblStylePr>
    <w:tblStylePr w:type="band1Horz">
      <w:tblPr/>
      <w:tcPr>
        <w:shd w:color="auto" w:fill="fadad2" w:themeFill="accent1" w:themeFillTint="000033" w:val="clear"/>
      </w:tcPr>
    </w:tblStylePr>
  </w:style>
  <w:style w:type="paragraph" w:styleId="Prrafodelista">
    <w:name w:val="List Paragraph"/>
    <w:aliases w:val="TITULO A,List number Paragraph,SOP_bullet1,Ha,Titulo de Fígura,Bolita,Párrafo de lista3,BOLA,Párrafo de lista21,Guión,HOJA,BOLADEF,Párrafo de lista31,ViÃ±eta 2,Lista vistosa - Énfasis 11,Párrafo de lista5,List Paragraph"/>
    <w:basedOn w:val="Normal"/>
    <w:link w:val="PrrafodelistaCar"/>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cc9900"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666699"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9" w:customStyle="1">
    <w:name w:val="9"/>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1"/>
    <w:tblPr>
      <w:tblStyleRowBandSize w:val="1"/>
      <w:tblStyleColBandSize w:val="1"/>
      <w:tblCellMar>
        <w:left w:w="70.0" w:type="dxa"/>
        <w:right w:w="70.0" w:type="dxa"/>
      </w:tblCellMar>
    </w:tblPr>
  </w:style>
  <w:style w:type="table" w:styleId="4" w:customStyle="1">
    <w:name w:val="4"/>
    <w:basedOn w:val="TableNormal1"/>
    <w:tblPr>
      <w:tblStyleRowBandSize w:val="1"/>
      <w:tblStyleColBandSize w:val="1"/>
      <w:tblCellMar>
        <w:top w:w="15.0" w:type="dxa"/>
        <w:left w:w="15.0" w:type="dxa"/>
        <w:bottom w:w="15.0" w:type="dxa"/>
        <w:right w:w="15.0" w:type="dxa"/>
      </w:tblCellMar>
    </w:tblPr>
  </w:style>
  <w:style w:type="table" w:styleId="3" w:customStyle="1">
    <w:name w:val="3"/>
    <w:basedOn w:val="TableNormal1"/>
    <w:tblPr>
      <w:tblStyleRowBandSize w:val="1"/>
      <w:tblStyleColBandSize w:val="1"/>
      <w:tblCellMar>
        <w:top w:w="15.0" w:type="dxa"/>
        <w:left w:w="15.0" w:type="dxa"/>
        <w:bottom w:w="15.0" w:type="dxa"/>
        <w:right w:w="15.0" w:type="dxa"/>
      </w:tblCellMar>
    </w:tblPr>
  </w:style>
  <w:style w:type="table" w:styleId="2" w:customStyle="1">
    <w:name w:val="2"/>
    <w:basedOn w:val="TableNormal1"/>
    <w:tblPr>
      <w:tblStyleRowBandSize w:val="1"/>
      <w:tblStyleColBandSize w:val="1"/>
      <w:tblCellMar>
        <w:left w:w="115.0" w:type="dxa"/>
        <w:right w:w="115.0" w:type="dxa"/>
      </w:tblCellMar>
    </w:tblPr>
  </w:style>
  <w:style w:type="table" w:styleId="1" w:customStyle="1">
    <w:name w:val="1"/>
    <w:basedOn w:val="TableNormal1"/>
    <w:tblPr>
      <w:tblStyleRowBandSize w:val="1"/>
      <w:tblStyleColBandSize w:val="1"/>
      <w:tblCellMar>
        <w:left w:w="115.0" w:type="dxa"/>
        <w:right w:w="115.0" w:type="dxa"/>
      </w:tblCellMar>
    </w:tblPr>
  </w:style>
  <w:style w:type="character" w:styleId="Mencinsinresolver2" w:customStyle="1">
    <w:name w:val="Mención sin resolver2"/>
    <w:basedOn w:val="Fuentedeprrafopredeter"/>
    <w:uiPriority w:val="99"/>
    <w:semiHidden w:val="1"/>
    <w:unhideWhenUsed w:val="1"/>
    <w:rsid w:val="00CF1FFC"/>
    <w:rPr>
      <w:color w:val="605e5c"/>
      <w:shd w:color="auto" w:fill="e1dfdd" w:val="clear"/>
    </w:rPr>
  </w:style>
  <w:style w:type="character" w:styleId="Textoennegrita">
    <w:name w:val="Strong"/>
    <w:basedOn w:val="Fuentedeprrafopredeter"/>
    <w:uiPriority w:val="22"/>
    <w:qFormat w:val="1"/>
    <w:rsid w:val="00B61236"/>
    <w:rPr>
      <w:b w:val="1"/>
      <w:bCs w:val="1"/>
    </w:rPr>
  </w:style>
  <w:style w:type="character" w:styleId="Ttulo7Car" w:customStyle="1">
    <w:name w:val="Título 7 Car"/>
    <w:basedOn w:val="Fuentedeprrafopredeter"/>
    <w:link w:val="Ttulo7"/>
    <w:uiPriority w:val="9"/>
    <w:rsid w:val="00914688"/>
    <w:rPr>
      <w:rFonts w:ascii="Calibri" w:cs="Times New Roman" w:eastAsia="Times New Roman" w:hAnsi="Calibri"/>
      <w:i w:val="1"/>
      <w:iCs w:val="1"/>
      <w:color w:val="243f60"/>
      <w:lang w:eastAsia="en-US"/>
    </w:rPr>
  </w:style>
  <w:style w:type="character" w:styleId="Ttulo8Car" w:customStyle="1">
    <w:name w:val="Título 8 Car"/>
    <w:basedOn w:val="Fuentedeprrafopredeter"/>
    <w:link w:val="Ttulo8"/>
    <w:uiPriority w:val="9"/>
    <w:rsid w:val="00914688"/>
    <w:rPr>
      <w:rFonts w:ascii="Calibri" w:cs="Times New Roman" w:eastAsia="Times New Roman" w:hAnsi="Calibri"/>
      <w:color w:val="272727"/>
      <w:sz w:val="21"/>
      <w:szCs w:val="21"/>
      <w:lang w:eastAsia="en-US"/>
    </w:rPr>
  </w:style>
  <w:style w:type="character" w:styleId="Ttulo1Car" w:customStyle="1">
    <w:name w:val="Título 1 Car"/>
    <w:basedOn w:val="Fuentedeprrafopredeter"/>
    <w:link w:val="Ttulo1"/>
    <w:uiPriority w:val="9"/>
    <w:rsid w:val="00914688"/>
    <w:rPr>
      <w:sz w:val="40"/>
      <w:szCs w:val="40"/>
    </w:rPr>
  </w:style>
  <w:style w:type="character" w:styleId="Ttulo2Car" w:customStyle="1">
    <w:name w:val="Título 2 Car"/>
    <w:basedOn w:val="Fuentedeprrafopredeter"/>
    <w:link w:val="Ttulo2"/>
    <w:rsid w:val="00914688"/>
    <w:rPr>
      <w:sz w:val="32"/>
      <w:szCs w:val="32"/>
    </w:rPr>
  </w:style>
  <w:style w:type="character" w:styleId="Ttulo3Car" w:customStyle="1">
    <w:name w:val="Título 3 Car"/>
    <w:basedOn w:val="Fuentedeprrafopredeter"/>
    <w:link w:val="Ttulo3"/>
    <w:uiPriority w:val="9"/>
    <w:rsid w:val="00914688"/>
    <w:rPr>
      <w:color w:val="434343"/>
      <w:sz w:val="28"/>
      <w:szCs w:val="28"/>
    </w:rPr>
  </w:style>
  <w:style w:type="character" w:styleId="Ttulo4Car" w:customStyle="1">
    <w:name w:val="Título 4 Car"/>
    <w:basedOn w:val="Fuentedeprrafopredeter"/>
    <w:link w:val="Ttulo4"/>
    <w:rsid w:val="00914688"/>
    <w:rPr>
      <w:color w:val="666666"/>
      <w:sz w:val="24"/>
      <w:szCs w:val="24"/>
    </w:rPr>
  </w:style>
  <w:style w:type="character" w:styleId="Ttulo5Car" w:customStyle="1">
    <w:name w:val="Título 5 Car"/>
    <w:basedOn w:val="Fuentedeprrafopredeter"/>
    <w:link w:val="Ttulo5"/>
    <w:rsid w:val="00914688"/>
    <w:rPr>
      <w:color w:val="666666"/>
    </w:rPr>
  </w:style>
  <w:style w:type="character" w:styleId="Ttulo6Car" w:customStyle="1">
    <w:name w:val="Título 6 Car"/>
    <w:basedOn w:val="Fuentedeprrafopredeter"/>
    <w:link w:val="Ttulo6"/>
    <w:rsid w:val="00914688"/>
    <w:rPr>
      <w:i w:val="1"/>
      <w:color w:val="666666"/>
    </w:rPr>
  </w:style>
  <w:style w:type="character" w:styleId="TtuloCar" w:customStyle="1">
    <w:name w:val="Título Car"/>
    <w:basedOn w:val="Fuentedeprrafopredeter"/>
    <w:link w:val="Ttulo"/>
    <w:rsid w:val="00914688"/>
    <w:rPr>
      <w:sz w:val="52"/>
      <w:szCs w:val="52"/>
    </w:rPr>
  </w:style>
  <w:style w:type="character" w:styleId="SubttuloCar" w:customStyle="1">
    <w:name w:val="Subtítulo Car"/>
    <w:basedOn w:val="Fuentedeprrafopredeter"/>
    <w:link w:val="Subttulo"/>
    <w:rsid w:val="00914688"/>
    <w:rPr>
      <w:color w:val="666666"/>
      <w:sz w:val="30"/>
      <w:szCs w:val="30"/>
    </w:rPr>
  </w:style>
  <w:style w:type="paragraph" w:styleId="Sinespaciado">
    <w:name w:val="No Spacing"/>
    <w:uiPriority w:val="1"/>
    <w:qFormat w:val="1"/>
    <w:rsid w:val="00914688"/>
    <w:pPr>
      <w:spacing w:line="240" w:lineRule="auto"/>
    </w:pPr>
    <w:rPr>
      <w:lang w:eastAsia="en-US"/>
    </w:rPr>
  </w:style>
  <w:style w:type="paragraph" w:styleId="p1" w:customStyle="1">
    <w:name w:val="p1"/>
    <w:basedOn w:val="Normal"/>
    <w:rsid w:val="00914688"/>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character" w:styleId="s1" w:customStyle="1">
    <w:name w:val="s1"/>
    <w:basedOn w:val="Fuentedeprrafopredeter"/>
    <w:rsid w:val="00914688"/>
  </w:style>
  <w:style w:type="character" w:styleId="s2" w:customStyle="1">
    <w:name w:val="s2"/>
    <w:basedOn w:val="Fuentedeprrafopredeter"/>
    <w:rsid w:val="00914688"/>
  </w:style>
  <w:style w:type="paragraph" w:styleId="p2" w:customStyle="1">
    <w:name w:val="p2"/>
    <w:basedOn w:val="Normal"/>
    <w:rsid w:val="00914688"/>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Bibliografa">
    <w:name w:val="Bibliography"/>
    <w:basedOn w:val="Normal"/>
    <w:next w:val="Normal"/>
    <w:uiPriority w:val="37"/>
    <w:unhideWhenUsed w:val="1"/>
    <w:rsid w:val="00914688"/>
    <w:pPr>
      <w:spacing w:after="160" w:line="259" w:lineRule="auto"/>
    </w:pPr>
    <w:rPr>
      <w:rFonts w:ascii="Cambria" w:cs="Times New Roman" w:eastAsia="Cambria" w:hAnsi="Cambria"/>
      <w:lang w:eastAsia="en-US" w:val="en-US"/>
    </w:rPr>
  </w:style>
  <w:style w:type="character" w:styleId="textonavy" w:customStyle="1">
    <w:name w:val="texto_navy"/>
    <w:basedOn w:val="Fuentedeprrafopredeter"/>
    <w:rsid w:val="00914688"/>
  </w:style>
  <w:style w:type="character" w:styleId="nfasis">
    <w:name w:val="Emphasis"/>
    <w:uiPriority w:val="20"/>
    <w:qFormat w:val="1"/>
    <w:rsid w:val="00914688"/>
    <w:rPr>
      <w:i w:val="1"/>
      <w:iCs w:val="1"/>
    </w:rPr>
  </w:style>
  <w:style w:type="character" w:styleId="baj" w:customStyle="1">
    <w:name w:val="b_aj"/>
    <w:basedOn w:val="Fuentedeprrafopredeter"/>
    <w:rsid w:val="00914688"/>
  </w:style>
  <w:style w:type="paragraph" w:styleId="Textoindependiente">
    <w:name w:val="Body Text"/>
    <w:basedOn w:val="Normal"/>
    <w:link w:val="TextoindependienteCar"/>
    <w:semiHidden w:val="1"/>
    <w:rsid w:val="00914688"/>
    <w:pPr>
      <w:tabs>
        <w:tab w:val="left" w:pos="284"/>
        <w:tab w:val="left" w:pos="709"/>
      </w:tabs>
      <w:spacing w:line="240" w:lineRule="auto"/>
      <w:jc w:val="both"/>
    </w:pPr>
    <w:rPr>
      <w:rFonts w:ascii="Times New Roman" w:cs="Times New Roman" w:eastAsia="Times New Roman" w:hAnsi="Times New Roman"/>
      <w:sz w:val="20"/>
      <w:szCs w:val="20"/>
      <w:lang w:eastAsia="es-ES" w:val="es-ES"/>
    </w:rPr>
  </w:style>
  <w:style w:type="character" w:styleId="TextoindependienteCar" w:customStyle="1">
    <w:name w:val="Texto independiente Car"/>
    <w:basedOn w:val="Fuentedeprrafopredeter"/>
    <w:link w:val="Textoindependiente"/>
    <w:semiHidden w:val="1"/>
    <w:rsid w:val="00914688"/>
    <w:rPr>
      <w:rFonts w:ascii="Times New Roman" w:cs="Times New Roman" w:eastAsia="Times New Roman" w:hAnsi="Times New Roman"/>
      <w:sz w:val="20"/>
      <w:szCs w:val="20"/>
      <w:lang w:eastAsia="es-ES" w:val="es-ES"/>
    </w:rPr>
  </w:style>
  <w:style w:type="paragraph" w:styleId="Textoindependiente3">
    <w:name w:val="Body Text 3"/>
    <w:basedOn w:val="Normal"/>
    <w:link w:val="Textoindependiente3Car"/>
    <w:uiPriority w:val="99"/>
    <w:semiHidden w:val="1"/>
    <w:unhideWhenUsed w:val="1"/>
    <w:rsid w:val="00914688"/>
    <w:pPr>
      <w:spacing w:after="120"/>
    </w:pPr>
    <w:rPr>
      <w:sz w:val="16"/>
      <w:szCs w:val="16"/>
      <w:lang w:eastAsia="en-US"/>
    </w:rPr>
  </w:style>
  <w:style w:type="character" w:styleId="Textoindependiente3Car" w:customStyle="1">
    <w:name w:val="Texto independiente 3 Car"/>
    <w:basedOn w:val="Fuentedeprrafopredeter"/>
    <w:link w:val="Textoindependiente3"/>
    <w:uiPriority w:val="99"/>
    <w:semiHidden w:val="1"/>
    <w:rsid w:val="00914688"/>
    <w:rPr>
      <w:sz w:val="16"/>
      <w:szCs w:val="16"/>
      <w:lang w:eastAsia="en-US"/>
    </w:rPr>
  </w:style>
  <w:style w:type="character" w:styleId="PrrafodelistaCar" w:customStyle="1">
    <w:name w:val="Párrafo de lista Car"/>
    <w:aliases w:val="TITULO A Car,List number Paragraph Car,SOP_bullet1 Car,Ha Car,Titulo de Fígura Car,Bolita Car,Párrafo de lista3 Car,BOLA Car,Párrafo de lista21 Car,Guión Car,HOJA Car,BOLADEF Car,Párrafo de lista31 Car,ViÃ±eta 2 Car"/>
    <w:link w:val="Prrafodelista"/>
    <w:uiPriority w:val="1"/>
    <w:locked w:val="1"/>
    <w:rsid w:val="00790A3E"/>
  </w:style>
  <w:style w:type="character" w:styleId="Mencinsinresolver">
    <w:name w:val="Unresolved Mention"/>
    <w:basedOn w:val="Fuentedeprrafopredeter"/>
    <w:uiPriority w:val="99"/>
    <w:semiHidden w:val="1"/>
    <w:unhideWhenUsed w:val="1"/>
    <w:rsid w:val="00440514"/>
    <w:rPr>
      <w:color w:val="605e5c"/>
      <w:shd w:color="auto" w:fill="e1dfdd" w:val="clear"/>
    </w:rPr>
  </w:style>
  <w:style w:type="paragraph" w:styleId="Revisin">
    <w:name w:val="Revision"/>
    <w:hidden w:val="1"/>
    <w:uiPriority w:val="99"/>
    <w:semiHidden w:val="1"/>
    <w:rsid w:val="004D6DC8"/>
    <w:pPr>
      <w:spacing w:line="240" w:lineRule="auto"/>
    </w:pPr>
  </w:style>
  <w:style w:type="table" w:styleId="TableNormal" w:customStyle="1">
    <w:name w:val="Table Normal"/>
    <w:uiPriority w:val="2"/>
    <w:semiHidden w:val="1"/>
    <w:unhideWhenUsed w:val="1"/>
    <w:qFormat w:val="1"/>
    <w:rsid w:val="00D84B90"/>
    <w:pPr>
      <w:widowControl w:val="0"/>
      <w:autoSpaceDE w:val="0"/>
      <w:autoSpaceDN w:val="0"/>
      <w:spacing w:line="240" w:lineRule="auto"/>
    </w:pPr>
    <w:rPr>
      <w:rFonts w:asciiTheme="minorHAnsi" w:cstheme="minorBidi" w:eastAsiaTheme="minorHAnsi" w:hAnsiTheme="minorHAnsi"/>
      <w:lang w:eastAsia="en-US" w:val="en-US"/>
    </w:rPr>
    <w:tblPr>
      <w:tblInd w:w="0.0" w:type="dxa"/>
      <w:tblCellMar>
        <w:top w:w="0.0" w:type="dxa"/>
        <w:left w:w="0.0" w:type="dxa"/>
        <w:bottom w:w="0.0" w:type="dxa"/>
        <w:right w:w="0.0" w:type="dxa"/>
      </w:tblCellMar>
    </w:tblPr>
  </w:style>
  <w:style w:type="paragraph" w:styleId="TableParagraph" w:customStyle="1">
    <w:name w:val="Table Paragraph"/>
    <w:basedOn w:val="Normal"/>
    <w:uiPriority w:val="1"/>
    <w:qFormat w:val="1"/>
    <w:rsid w:val="00D84B90"/>
    <w:pPr>
      <w:widowControl w:val="0"/>
      <w:autoSpaceDE w:val="0"/>
      <w:autoSpaceDN w:val="0"/>
      <w:spacing w:line="240" w:lineRule="auto"/>
    </w:pPr>
    <w:rPr>
      <w:rFonts w:ascii="Times New Roman" w:cs="Times New Roman" w:eastAsia="Times New Roman" w:hAnsi="Times New Roman"/>
      <w:lang w:eastAsia="en-US" w:val="es-ES"/>
    </w:rPr>
  </w:style>
  <w:style w:type="character" w:styleId="cursiva" w:customStyle="1">
    <w:name w:val="cursiva"/>
    <w:basedOn w:val="Fuentedeprrafopredeter"/>
    <w:rsid w:val="00444F42"/>
  </w:style>
  <w:style w:type="paragraph" w:styleId="titulo1" w:customStyle="1">
    <w:name w:val="titulo1"/>
    <w:basedOn w:val="Normal"/>
    <w:rsid w:val="009238FC"/>
    <w:pPr>
      <w:spacing w:after="100" w:afterAutospacing="1" w:before="100" w:beforeAutospacing="1" w:line="240" w:lineRule="auto"/>
    </w:pPr>
    <w:rPr>
      <w:rFonts w:ascii="Times New Roman" w:cs="Times New Roman" w:eastAsia="Times New Roman" w:hAnsi="Times New Roman"/>
      <w:sz w:val="24"/>
      <w:szCs w:val="24"/>
    </w:rPr>
  </w:style>
  <w:style w:type="paragraph" w:styleId="realce1" w:customStyle="1">
    <w:name w:val="realce1"/>
    <w:basedOn w:val="Normal"/>
    <w:rsid w:val="009238FC"/>
    <w:pPr>
      <w:spacing w:after="100" w:afterAutospacing="1" w:before="100" w:beforeAutospacing="1" w:line="240" w:lineRule="auto"/>
    </w:pPr>
    <w:rPr>
      <w:rFonts w:ascii="Times New Roman" w:cs="Times New Roman" w:eastAsia="Times New Roman" w:hAnsi="Times New Roman"/>
      <w:sz w:val="24"/>
      <w:szCs w:val="24"/>
    </w:rPr>
  </w:style>
  <w:style w:type="character" w:styleId="realce2" w:customStyle="1">
    <w:name w:val="realce2"/>
    <w:basedOn w:val="Fuentedeprrafopredeter"/>
    <w:rsid w:val="009238FC"/>
  </w:style>
  <w:style w:type="paragraph" w:styleId="bodytext" w:customStyle="1">
    <w:name w:val="bodytext"/>
    <w:basedOn w:val="Normal"/>
    <w:rsid w:val="009238FC"/>
    <w:pPr>
      <w:spacing w:after="100" w:afterAutospacing="1" w:before="100" w:beforeAutospacing="1" w:line="240" w:lineRule="auto"/>
    </w:pPr>
    <w:rPr>
      <w:rFonts w:ascii="Times New Roman" w:cs="Times New Roman" w:eastAsia="Times New Roman" w:hAnsi="Times New Roman"/>
      <w:sz w:val="24"/>
      <w:szCs w:val="24"/>
    </w:rPr>
  </w:style>
  <w:style w:type="paragraph" w:styleId="realce21" w:customStyle="1">
    <w:name w:val="realce21"/>
    <w:basedOn w:val="Normal"/>
    <w:rsid w:val="009238FC"/>
    <w:pPr>
      <w:spacing w:after="100" w:afterAutospacing="1" w:before="100" w:beforeAutospacing="1" w:line="240" w:lineRule="auto"/>
    </w:pPr>
    <w:rPr>
      <w:rFonts w:ascii="Times New Roman" w:cs="Times New Roman" w:eastAsia="Times New Roman" w:hAnsi="Times New Roman"/>
      <w:sz w:val="24"/>
      <w:szCs w:val="24"/>
    </w:rPr>
  </w:style>
  <w:style w:type="character" w:styleId="Textodelmarcadordeposicin">
    <w:name w:val="Placeholder Text"/>
    <w:basedOn w:val="Fuentedeprrafopredeter"/>
    <w:uiPriority w:val="99"/>
    <w:semiHidden w:val="1"/>
    <w:rsid w:val="007B56D1"/>
    <w:rPr>
      <w:color w:val="808080"/>
    </w:rPr>
  </w:style>
  <w:style w:type="paragraph" w:styleId="bibliografia" w:customStyle="1">
    <w:name w:val="bibliografia"/>
    <w:basedOn w:val="Normal"/>
    <w:rsid w:val="00157358"/>
    <w:pPr>
      <w:spacing w:after="100" w:afterAutospacing="1" w:before="100" w:beforeAutospacing="1" w:line="240" w:lineRule="auto"/>
    </w:pPr>
    <w:rPr>
      <w:rFonts w:ascii="Times New Roman" w:cs="Times New Roman" w:eastAsia="Times New Roman" w:hAnsi="Times New Roman"/>
      <w:sz w:val="24"/>
      <w:szCs w:val="24"/>
    </w:rPr>
  </w:style>
  <w:style w:type="character" w:styleId="italica" w:customStyle="1">
    <w:name w:val="italica"/>
    <w:basedOn w:val="Fuentedeprrafopredeter"/>
    <w:rsid w:val="00157358"/>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fcede9" w:val="clear"/>
    </w:tc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fcede9" w:val="clear"/>
    </w:tc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7">
    <w:basedOn w:val="TableNormal"/>
    <w:tblPr>
      <w:tblStyleRowBandSize w:val="1"/>
      <w:tblStyleColBandSize w:val="1"/>
      <w:tblCellMar>
        <w:top w:w="0.0" w:type="dxa"/>
        <w:left w:w="70.0" w:type="dxa"/>
        <w:bottom w:w="0.0" w:type="dxa"/>
        <w:right w:w="70.0" w:type="dxa"/>
      </w:tblCellMar>
    </w:tblPr>
  </w:style>
  <w:style w:type="table" w:styleId="Table1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widowControl w:val="0"/>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84" Type="http://schemas.openxmlformats.org/officeDocument/2006/relationships/hyperlink" Target="https://www.ica.gov.co/getdoc/bb0f47d2-ccab-45a4-beb2-b0a0eb69bc5f/manual-de-funciones-y-competencias-laborales-ica-2.aspx" TargetMode="External"/><Relationship Id="rId83" Type="http://schemas.openxmlformats.org/officeDocument/2006/relationships/hyperlink" Target="https://www.infoagro.com/desarrollo/indicadores_sociales_desarrollo_rural_argentina.htm" TargetMode="External"/><Relationship Id="rId42" Type="http://schemas.openxmlformats.org/officeDocument/2006/relationships/image" Target="media/image50.jpg"/><Relationship Id="rId86" Type="http://schemas.openxmlformats.org/officeDocument/2006/relationships/hyperlink" Target="http://yariaudyledezmagth.blogspot.com/2017/11/actividad-12-tecnicas-y-herramientas-de.html" TargetMode="External"/><Relationship Id="rId41" Type="http://schemas.openxmlformats.org/officeDocument/2006/relationships/image" Target="media/image45.png"/><Relationship Id="rId85" Type="http://schemas.openxmlformats.org/officeDocument/2006/relationships/hyperlink" Target="https://www.zaplo.es/blog/iniciativa-empresarial/" TargetMode="External"/><Relationship Id="rId44" Type="http://schemas.openxmlformats.org/officeDocument/2006/relationships/image" Target="media/image54.jpg"/><Relationship Id="rId88" Type="http://schemas.openxmlformats.org/officeDocument/2006/relationships/hyperlink" Target="https://ata.es/wp-content/uploads/2021/05/ATA-guia-diagnostico-empresarial-en-tiempos-de-covid-murcia-V2.pdf" TargetMode="External"/><Relationship Id="rId43" Type="http://schemas.openxmlformats.org/officeDocument/2006/relationships/hyperlink" Target="https://youtu.be/LkI7Glzun8g" TargetMode="External"/><Relationship Id="rId87" Type="http://schemas.openxmlformats.org/officeDocument/2006/relationships/hyperlink" Target="https://www.infosol.com.mx/miespacio/el-diagnostico-organizacional-elementos-metodos-y-tecnicas/" TargetMode="External"/><Relationship Id="rId46" Type="http://schemas.openxmlformats.org/officeDocument/2006/relationships/image" Target="media/image55.png"/><Relationship Id="rId45" Type="http://schemas.openxmlformats.org/officeDocument/2006/relationships/hyperlink" Target="https://youtu.be/VmVHOliKCuI" TargetMode="External"/><Relationship Id="rId89" Type="http://schemas.openxmlformats.org/officeDocument/2006/relationships/hyperlink" Target="https://www.emakunde.euskadi.eus/u72-igualorg/es/contenidos/informacion/ig_org_enlaces/es_material/adjuntos/metodologia-definitiva-web.pdf" TargetMode="External"/><Relationship Id="rId80" Type="http://schemas.openxmlformats.org/officeDocument/2006/relationships/hyperlink" Target="https://www.academia.edu/22061049/Las_pr%C3%A1cticas_de_gesti%C3%B3n_del_talento_humano_en_empresas_agropecuarias_del_sector_bananero_en_Colombia" TargetMode="External"/><Relationship Id="rId82" Type="http://schemas.openxmlformats.org/officeDocument/2006/relationships/hyperlink" Target="https://www.gestiopolis.com/que-es-proceso-administrativo/" TargetMode="External"/><Relationship Id="rId81" Type="http://schemas.openxmlformats.org/officeDocument/2006/relationships/hyperlink" Target="http://www.fincaycampo.com/2014/07/la-direccion-en-las-empresas-agropecuarias/" TargetMode="External"/><Relationship Id="rId1" Type="http://schemas.openxmlformats.org/officeDocument/2006/relationships/image" Target="media/image2.emf"/><Relationship Id="rId2" Type="http://schemas.openxmlformats.org/officeDocument/2006/relationships/package" Target="embeddings/Microsoft_Excel_Sheet2.xlsx"/><Relationship Id="rId3" Type="http://schemas.openxmlformats.org/officeDocument/2006/relationships/image" Target="media/image3.emf"/><Relationship Id="rId4" Type="http://schemas.openxmlformats.org/officeDocument/2006/relationships/package" Target="embeddings/Microsoft_Excel_Sheet3.xlsx"/><Relationship Id="rId9" Type="http://schemas.openxmlformats.org/officeDocument/2006/relationships/theme" Target="theme/theme1.xml"/><Relationship Id="rId48" Type="http://schemas.openxmlformats.org/officeDocument/2006/relationships/image" Target="media/image16.png"/><Relationship Id="rId47" Type="http://schemas.openxmlformats.org/officeDocument/2006/relationships/image" Target="media/image44.png"/><Relationship Id="rId49" Type="http://schemas.openxmlformats.org/officeDocument/2006/relationships/chart" Target="charts/chart1.xml"/><Relationship Id="rId5" Type="http://schemas.openxmlformats.org/officeDocument/2006/relationships/image" Target="media/image4.emf"/><Relationship Id="rId6" Type="http://schemas.openxmlformats.org/officeDocument/2006/relationships/package" Target="embeddings/Microsoft_Excel_Sheet4.xlsx"/><Relationship Id="rId7" Type="http://schemas.openxmlformats.org/officeDocument/2006/relationships/image" Target="media/image1.emf"/><Relationship Id="rId8" Type="http://schemas.openxmlformats.org/officeDocument/2006/relationships/package" Target="embeddings/Microsoft_Excel_Sheet1.xlsx"/><Relationship Id="rId73" Type="http://schemas.openxmlformats.org/officeDocument/2006/relationships/image" Target="media/image7.png"/><Relationship Id="rId72" Type="http://schemas.openxmlformats.org/officeDocument/2006/relationships/image" Target="media/image20.png"/><Relationship Id="rId31" Type="http://schemas.openxmlformats.org/officeDocument/2006/relationships/image" Target="media/image25.png"/><Relationship Id="rId75" Type="http://schemas.openxmlformats.org/officeDocument/2006/relationships/image" Target="media/image6.png"/><Relationship Id="rId30" Type="http://schemas.openxmlformats.org/officeDocument/2006/relationships/image" Target="media/image47.png"/><Relationship Id="rId74" Type="http://schemas.openxmlformats.org/officeDocument/2006/relationships/image" Target="media/image10.png"/><Relationship Id="rId33" Type="http://schemas.openxmlformats.org/officeDocument/2006/relationships/image" Target="media/image27.png"/><Relationship Id="rId77" Type="http://schemas.openxmlformats.org/officeDocument/2006/relationships/hyperlink" Target="https://blog.hubspot.es/marketing/indicadores-de-gestion" TargetMode="External"/><Relationship Id="rId32" Type="http://schemas.openxmlformats.org/officeDocument/2006/relationships/image" Target="media/image26.png"/><Relationship Id="rId76" Type="http://schemas.openxmlformats.org/officeDocument/2006/relationships/image" Target="media/image9.png"/><Relationship Id="rId35" Type="http://schemas.openxmlformats.org/officeDocument/2006/relationships/image" Target="media/image22.jpg"/><Relationship Id="rId79" Type="http://schemas.openxmlformats.org/officeDocument/2006/relationships/hyperlink" Target="https://dspace.unl.edu.ec/jspui/bitstream/123456789/18503/1/Tesis%20Lista%20Angel%20Cabrera.pdf" TargetMode="External"/><Relationship Id="rId34" Type="http://schemas.openxmlformats.org/officeDocument/2006/relationships/image" Target="media/image24.png"/><Relationship Id="rId78" Type="http://schemas.openxmlformats.org/officeDocument/2006/relationships/hyperlink" Target="https://digitk.areandina.edu.co/bitstream/handle/areandina/1484/Gesti%C3%B3n%20del%20Talento%20Humano.pdf?sequence=1&amp;isAllowed=y" TargetMode="External"/><Relationship Id="rId71" Type="http://schemas.openxmlformats.org/officeDocument/2006/relationships/image" Target="media/image37.png"/><Relationship Id="rId70" Type="http://schemas.openxmlformats.org/officeDocument/2006/relationships/image" Target="media/image21.png"/><Relationship Id="rId37" Type="http://schemas.openxmlformats.org/officeDocument/2006/relationships/image" Target="media/image49.png"/><Relationship Id="rId36" Type="http://schemas.openxmlformats.org/officeDocument/2006/relationships/hyperlink" Target="https://youtu.be/rqsSNc07HBw" TargetMode="External"/><Relationship Id="rId39" Type="http://schemas.openxmlformats.org/officeDocument/2006/relationships/image" Target="media/image53.png"/><Relationship Id="rId38" Type="http://schemas.openxmlformats.org/officeDocument/2006/relationships/image" Target="media/image51.png"/><Relationship Id="rId62" Type="http://schemas.openxmlformats.org/officeDocument/2006/relationships/image" Target="media/image30.png"/><Relationship Id="rId61" Type="http://schemas.openxmlformats.org/officeDocument/2006/relationships/image" Target="media/image35.png"/><Relationship Id="rId20" Type="http://schemas.openxmlformats.org/officeDocument/2006/relationships/image" Target="media/image56.png"/><Relationship Id="rId64" Type="http://schemas.openxmlformats.org/officeDocument/2006/relationships/image" Target="media/image32.png"/><Relationship Id="rId63" Type="http://schemas.openxmlformats.org/officeDocument/2006/relationships/image" Target="media/image31.png"/><Relationship Id="rId22" Type="http://schemas.openxmlformats.org/officeDocument/2006/relationships/image" Target="media/image43.png"/><Relationship Id="rId66" Type="http://schemas.openxmlformats.org/officeDocument/2006/relationships/image" Target="media/image15.png"/><Relationship Id="rId21" Type="http://schemas.openxmlformats.org/officeDocument/2006/relationships/image" Target="media/image52.png"/><Relationship Id="rId65" Type="http://schemas.openxmlformats.org/officeDocument/2006/relationships/image" Target="media/image33.png"/><Relationship Id="rId24" Type="http://schemas.openxmlformats.org/officeDocument/2006/relationships/image" Target="media/image39.png"/><Relationship Id="rId68" Type="http://schemas.openxmlformats.org/officeDocument/2006/relationships/image" Target="media/image19.png"/><Relationship Id="rId23" Type="http://schemas.openxmlformats.org/officeDocument/2006/relationships/image" Target="media/image42.png"/><Relationship Id="rId67" Type="http://schemas.openxmlformats.org/officeDocument/2006/relationships/image" Target="media/image12.png"/><Relationship Id="rId60" Type="http://schemas.openxmlformats.org/officeDocument/2006/relationships/image" Target="media/image34.png"/><Relationship Id="rId26" Type="http://schemas.openxmlformats.org/officeDocument/2006/relationships/image" Target="media/image38.png"/><Relationship Id="rId25" Type="http://schemas.openxmlformats.org/officeDocument/2006/relationships/image" Target="media/image58.png"/><Relationship Id="rId69" Type="http://schemas.openxmlformats.org/officeDocument/2006/relationships/image" Target="media/image18.png"/><Relationship Id="rId28" Type="http://schemas.openxmlformats.org/officeDocument/2006/relationships/image" Target="media/image40.png"/><Relationship Id="rId27" Type="http://schemas.openxmlformats.org/officeDocument/2006/relationships/image" Target="media/image41.png"/><Relationship Id="rId29" Type="http://schemas.openxmlformats.org/officeDocument/2006/relationships/image" Target="media/image57.png"/><Relationship Id="rId51" Type="http://schemas.openxmlformats.org/officeDocument/2006/relationships/image" Target="media/image28.png"/><Relationship Id="rId95" Type="http://schemas.openxmlformats.org/officeDocument/2006/relationships/footer" Target="footer1.xml"/><Relationship Id="rId50" Type="http://schemas.openxmlformats.org/officeDocument/2006/relationships/image" Target="media/image17.png"/><Relationship Id="rId94" Type="http://schemas.openxmlformats.org/officeDocument/2006/relationships/header" Target="header1.xml"/><Relationship Id="rId53" Type="http://schemas.openxmlformats.org/officeDocument/2006/relationships/chart" Target="charts/chart3.xml"/><Relationship Id="rId52" Type="http://schemas.openxmlformats.org/officeDocument/2006/relationships/chart" Target="charts/chart2.xml"/><Relationship Id="rId11" Type="http://schemas.openxmlformats.org/officeDocument/2006/relationships/settings" Target="settings.xml"/><Relationship Id="rId55" Type="http://schemas.openxmlformats.org/officeDocument/2006/relationships/image" Target="media/image13.png"/><Relationship Id="rId10" Type="http://schemas.openxmlformats.org/officeDocument/2006/relationships/comments" Target="comments.xml"/><Relationship Id="rId54" Type="http://schemas.openxmlformats.org/officeDocument/2006/relationships/chart" Target="charts/chart4.xml"/><Relationship Id="rId13" Type="http://schemas.openxmlformats.org/officeDocument/2006/relationships/numbering" Target="numbering.xml"/><Relationship Id="rId57" Type="http://schemas.openxmlformats.org/officeDocument/2006/relationships/image" Target="media/image14.png"/><Relationship Id="rId12" Type="http://schemas.openxmlformats.org/officeDocument/2006/relationships/fontTable" Target="fontTable.xml"/><Relationship Id="rId56" Type="http://schemas.openxmlformats.org/officeDocument/2006/relationships/image" Target="media/image5.png"/><Relationship Id="rId91" Type="http://schemas.openxmlformats.org/officeDocument/2006/relationships/hyperlink" Target="https://www.youtube.com/watch?v=xbS2KO92BZU" TargetMode="External"/><Relationship Id="rId90" Type="http://schemas.openxmlformats.org/officeDocument/2006/relationships/hyperlink" Target="http://www3.uji.es/~gregori/docencia/mt1021-1516/tema5-herramientas-pablo.html" TargetMode="External"/><Relationship Id="rId93" Type="http://schemas.openxmlformats.org/officeDocument/2006/relationships/hyperlink" Target="https://bit.ly/3f1XlRg" TargetMode="External"/><Relationship Id="rId92" Type="http://schemas.openxmlformats.org/officeDocument/2006/relationships/hyperlink" Target="https://alfredogutierrez.weebly.com/16-herramientas-estadisticas.html" TargetMode="External"/><Relationship Id="rId15" Type="http://schemas.openxmlformats.org/officeDocument/2006/relationships/customXml" Target="../customXML/item1.xml"/><Relationship Id="rId59" Type="http://schemas.openxmlformats.org/officeDocument/2006/relationships/image" Target="media/image11.png"/><Relationship Id="rId14" Type="http://schemas.openxmlformats.org/officeDocument/2006/relationships/styles" Target="styles.xml"/><Relationship Id="rId58" Type="http://schemas.openxmlformats.org/officeDocument/2006/relationships/image" Target="media/image29.png"/><Relationship Id="rId17" Type="http://schemas.openxmlformats.org/officeDocument/2006/relationships/image" Target="media/image23.png"/><Relationship Id="rId16" Type="http://schemas.microsoft.com/office/2011/relationships/commentsExtended" Target="commentsExtended.xml"/><Relationship Id="rId19" Type="http://schemas.openxmlformats.org/officeDocument/2006/relationships/image" Target="media/image46.png"/><Relationship Id="rId18" Type="http://schemas.openxmlformats.org/officeDocument/2006/relationships/image" Target="media/image48.png"/></Relationships>
</file>

<file path=word/_rels/header1.xml.rels><?xml version="1.0" encoding="UTF-8" standalone="yes"?><Relationships xmlns="http://schemas.openxmlformats.org/package/2006/relationships"><Relationship Id="rId9"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carlo\Desktop\SENA\Inicio%20de%20Ejecuci&#243;n%20contrato%202022\Tecnologo%20en%20Gestion%20Agroempresarial\Referentes%20de%20informaci&#243;n\un%20pareto%20devoluciones.xlsx" TargetMode="Externa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themeOverride" Target="../theme/themeOverride1.xml"/><Relationship Id="rId4" Type="http://schemas.openxmlformats.org/officeDocument/2006/relationships/package" Target="../embeddings/Microsoft_Excel_Sheet5.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themeOverride" Target="../theme/themeOverride2.xml"/><Relationship Id="rId4" Type="http://schemas.openxmlformats.org/officeDocument/2006/relationships/package" Target="../embeddings/Microsoft_Excel_Sheet6.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themeOverride" Target="../theme/themeOverride3.xml"/><Relationship Id="rId4" Type="http://schemas.openxmlformats.org/officeDocument/2006/relationships/package" Target="../embeddings/Microsoft_Excel_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r>
              <a:rPr lang="en-US" sz="1200"/>
              <a:t>Comportamiento de las quuejas y reclamos de clientes en articulos recibidos en un mes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title>
    <c:autoTitleDeleted val="0"/>
    <c:plotArea>
      <c:layout>
        <c:manualLayout>
          <c:layoutTarget val="inner"/>
          <c:xMode val="edge"/>
          <c:yMode val="edge"/>
          <c:x val="0.16400517570574219"/>
          <c:y val="0.17430143014301427"/>
          <c:w val="0.55430388335726566"/>
          <c:h val="0.51818819677243311"/>
        </c:manualLayout>
      </c:layout>
      <c:barChart>
        <c:barDir val="col"/>
        <c:grouping val="clustered"/>
        <c:varyColors val="0"/>
        <c:ser>
          <c:idx val="0"/>
          <c:order val="0"/>
          <c:tx>
            <c:strRef>
              <c:f>Hoja2!$L$14</c:f>
              <c:strCache>
                <c:ptCount val="1"/>
                <c:pt idx="0">
                  <c:v>%</c:v>
                </c:pt>
              </c:strCache>
            </c:strRef>
          </c:tx>
          <c:spPr>
            <a:solidFill>
              <a:schemeClr val="accent6"/>
            </a:solidFill>
            <a:ln>
              <a:noFill/>
            </a:ln>
            <a:effectLst/>
          </c:spPr>
          <c:invertIfNegative val="0"/>
          <c:cat>
            <c:strRef>
              <c:f>Hoja2!$J$15:$J$21</c:f>
              <c:strCache>
                <c:ptCount val="7"/>
                <c:pt idx="0">
                  <c:v>incumplimiento</c:v>
                </c:pt>
                <c:pt idx="1">
                  <c:v>sucio</c:v>
                </c:pt>
                <c:pt idx="2">
                  <c:v>defectuoso</c:v>
                </c:pt>
                <c:pt idx="3">
                  <c:v>no corresponde </c:v>
                </c:pt>
                <c:pt idx="4">
                  <c:v>vencido</c:v>
                </c:pt>
                <c:pt idx="5">
                  <c:v>incompleto</c:v>
                </c:pt>
                <c:pt idx="6">
                  <c:v>mal facturado</c:v>
                </c:pt>
              </c:strCache>
            </c:strRef>
          </c:cat>
          <c:val>
            <c:numRef>
              <c:f>Hoja2!$L$15:$L$21</c:f>
              <c:numCache>
                <c:formatCode>0.00%</c:formatCode>
                <c:ptCount val="7"/>
                <c:pt idx="0">
                  <c:v>0.32051282051282054</c:v>
                </c:pt>
                <c:pt idx="1">
                  <c:v>0.28846153846153844</c:v>
                </c:pt>
                <c:pt idx="2">
                  <c:v>0.13461538461538461</c:v>
                </c:pt>
                <c:pt idx="3">
                  <c:v>9.6153846153846159E-2</c:v>
                </c:pt>
                <c:pt idx="4">
                  <c:v>6.4102564102564097E-2</c:v>
                </c:pt>
                <c:pt idx="5">
                  <c:v>5.128205128205128E-2</c:v>
                </c:pt>
                <c:pt idx="6">
                  <c:v>4.4871794871794872E-2</c:v>
                </c:pt>
              </c:numCache>
            </c:numRef>
          </c:val>
          <c:extLst>
            <c:ext xmlns:c16="http://schemas.microsoft.com/office/drawing/2014/chart" uri="{C3380CC4-5D6E-409C-BE32-E72D297353CC}">
              <c16:uniqueId val="{00000000-54AC-479A-A7BC-27B38636BF3B}"/>
            </c:ext>
          </c:extLst>
        </c:ser>
        <c:dLbls>
          <c:showLegendKey val="0"/>
          <c:showVal val="0"/>
          <c:showCatName val="0"/>
          <c:showSerName val="0"/>
          <c:showPercent val="0"/>
          <c:showBubbleSize val="0"/>
        </c:dLbls>
        <c:gapWidth val="150"/>
        <c:axId val="89392640"/>
        <c:axId val="89394560"/>
      </c:barChart>
      <c:lineChart>
        <c:grouping val="standard"/>
        <c:varyColors val="0"/>
        <c:ser>
          <c:idx val="1"/>
          <c:order val="1"/>
          <c:tx>
            <c:strRef>
              <c:f>Hoja2!$M$14</c:f>
              <c:strCache>
                <c:ptCount val="1"/>
                <c:pt idx="0">
                  <c:v>% acumulado</c:v>
                </c:pt>
              </c:strCache>
            </c:strRef>
          </c:tx>
          <c:spPr>
            <a:ln w="28575" cap="rnd" cmpd="sng" algn="ctr">
              <a:solidFill>
                <a:schemeClr val="accent5">
                  <a:shade val="95000"/>
                  <a:satMod val="105000"/>
                </a:schemeClr>
              </a:solidFill>
              <a:prstDash val="solid"/>
              <a:round/>
            </a:ln>
            <a:effectLst/>
          </c:spPr>
          <c:marker>
            <c:symbol val="none"/>
          </c:marker>
          <c:val>
            <c:numRef>
              <c:f>Hoja2!$M$15:$M$21</c:f>
              <c:numCache>
                <c:formatCode>0.00%</c:formatCode>
                <c:ptCount val="7"/>
                <c:pt idx="0">
                  <c:v>0.32051282051282054</c:v>
                </c:pt>
                <c:pt idx="1">
                  <c:v>0.60897435897435903</c:v>
                </c:pt>
                <c:pt idx="2">
                  <c:v>0.74358974358974361</c:v>
                </c:pt>
                <c:pt idx="3">
                  <c:v>0.83974358974358976</c:v>
                </c:pt>
                <c:pt idx="4">
                  <c:v>0.90384615384615385</c:v>
                </c:pt>
                <c:pt idx="5">
                  <c:v>0.95512820512820518</c:v>
                </c:pt>
                <c:pt idx="6">
                  <c:v>1</c:v>
                </c:pt>
              </c:numCache>
            </c:numRef>
          </c:val>
          <c:smooth val="0"/>
          <c:extLst>
            <c:ext xmlns:c16="http://schemas.microsoft.com/office/drawing/2014/chart" uri="{C3380CC4-5D6E-409C-BE32-E72D297353CC}">
              <c16:uniqueId val="{00000001-54AC-479A-A7BC-27B38636BF3B}"/>
            </c:ext>
          </c:extLst>
        </c:ser>
        <c:dLbls>
          <c:showLegendKey val="0"/>
          <c:showVal val="0"/>
          <c:showCatName val="0"/>
          <c:showSerName val="0"/>
          <c:showPercent val="0"/>
          <c:showBubbleSize val="0"/>
        </c:dLbls>
        <c:marker val="1"/>
        <c:smooth val="0"/>
        <c:axId val="150495232"/>
        <c:axId val="150491520"/>
      </c:lineChart>
      <c:catAx>
        <c:axId val="8939264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r>
                  <a:rPr lang="en-US" sz="900"/>
                  <a:t>Causas de la queja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title>
        <c:numFmt formatCode="General" sourceLinked="0"/>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crossAx val="89394560"/>
        <c:crosses val="autoZero"/>
        <c:auto val="1"/>
        <c:lblAlgn val="ctr"/>
        <c:lblOffset val="100"/>
        <c:noMultiLvlLbl val="0"/>
      </c:catAx>
      <c:valAx>
        <c:axId val="89394560"/>
        <c:scaling>
          <c:orientation val="minMax"/>
          <c:max val="1"/>
          <c:min val="0"/>
        </c:scaling>
        <c:delete val="0"/>
        <c:axPos val="l"/>
        <c:majorGridlines>
          <c:spPr>
            <a:ln w="9525" cap="flat" cmpd="sng" algn="ctr">
              <a:solidFill>
                <a:schemeClr val="tx1">
                  <a:tint val="75000"/>
                  <a:shade val="95000"/>
                  <a:satMod val="10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r>
                  <a:rPr lang="en-US"/>
                  <a:t>% por tipo de queja</a:t>
                </a:r>
              </a:p>
            </c:rich>
          </c:tx>
          <c:layout>
            <c:manualLayout>
              <c:xMode val="edge"/>
              <c:yMode val="edge"/>
              <c:x val="2.7555110220440882E-2"/>
              <c:y val="0.13909790979097911"/>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title>
        <c:numFmt formatCode="0.00%" sourceLinked="1"/>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crossAx val="89392640"/>
        <c:crosses val="autoZero"/>
        <c:crossBetween val="between"/>
        <c:majorUnit val="0.2"/>
      </c:valAx>
      <c:valAx>
        <c:axId val="150491520"/>
        <c:scaling>
          <c:orientation val="minMax"/>
        </c:scaling>
        <c:delete val="0"/>
        <c:axPos val="r"/>
        <c:numFmt formatCode="0.00%" sourceLinked="1"/>
        <c:majorTickMark val="out"/>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crossAx val="150495232"/>
        <c:crosses val="max"/>
        <c:crossBetween val="between"/>
        <c:minorUnit val="4.0000000000000008E-2"/>
      </c:valAx>
      <c:catAx>
        <c:axId val="150495232"/>
        <c:scaling>
          <c:orientation val="minMax"/>
        </c:scaling>
        <c:delete val="1"/>
        <c:axPos val="b"/>
        <c:majorTickMark val="out"/>
        <c:minorTickMark val="none"/>
        <c:tickLblPos val="nextTo"/>
        <c:crossAx val="150491520"/>
        <c:crosses val="autoZero"/>
        <c:auto val="1"/>
        <c:lblAlgn val="ctr"/>
        <c:lblOffset val="100"/>
        <c:noMultiLvlLbl val="0"/>
      </c:catAx>
      <c:spPr>
        <a:solidFill>
          <a:schemeClr val="bg1"/>
        </a:solidFill>
        <a:ln>
          <a:noFill/>
        </a:ln>
        <a:effectLst/>
      </c:spPr>
    </c:plotArea>
    <c:legend>
      <c:legendPos val="r"/>
      <c:layout>
        <c:manualLayout>
          <c:xMode val="edge"/>
          <c:yMode val="edge"/>
          <c:x val="0.7182360784561248"/>
          <c:y val="0.77924932650745393"/>
          <c:w val="0.19659358086251241"/>
          <c:h val="0.1306542622766213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latin typeface="Arial" panose="020B0604020202020204" pitchFamily="34" charset="0"/>
          <a:cs typeface="Arial" panose="020B0604020202020204" pitchFamily="34" charset="0"/>
        </a:defRPr>
      </a:pPr>
      <a:endParaRPr lang="es-CO"/>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a:t>Concentración del estado de cartera </a:t>
            </a:r>
          </a:p>
          <a:p>
            <a:pPr>
              <a:defRPr/>
            </a:pPr>
            <a:r>
              <a:rPr lang="en-US"/>
              <a:t>por ventas en millones de pesos</a:t>
            </a:r>
          </a:p>
        </c:rich>
      </c:tx>
      <c:layout>
        <c:manualLayout>
          <c:xMode val="edge"/>
          <c:yMode val="edge"/>
          <c:x val="0.35152065392200738"/>
          <c:y val="2.933617959527476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s-CO"/>
        </a:p>
      </c:txPr>
    </c:title>
    <c:autoTitleDeleted val="0"/>
    <c:plotArea>
      <c:layout>
        <c:manualLayout>
          <c:layoutTarget val="inner"/>
          <c:xMode val="edge"/>
          <c:yMode val="edge"/>
          <c:x val="0.17077671822760962"/>
          <c:y val="0.18280976908127708"/>
          <c:w val="0.80591113851534857"/>
          <c:h val="0.47740864779275283"/>
        </c:manualLayout>
      </c:layout>
      <c:barChart>
        <c:barDir val="col"/>
        <c:grouping val="stacked"/>
        <c:varyColors val="0"/>
        <c:ser>
          <c:idx val="0"/>
          <c:order val="0"/>
          <c:tx>
            <c:strRef>
              <c:f>'histogramas-admon'!$B$12</c:f>
              <c:strCache>
                <c:ptCount val="1"/>
                <c:pt idx="0">
                  <c:v>Cartera</c:v>
                </c:pt>
              </c:strCache>
            </c:strRef>
          </c:tx>
          <c:spPr>
            <a:solidFill>
              <a:schemeClr val="accent1"/>
            </a:solidFill>
            <a:ln>
              <a:noFill/>
            </a:ln>
            <a:effectLst/>
          </c:spPr>
          <c:invertIfNegative val="0"/>
          <c:cat>
            <c:strRef>
              <c:f>'histogramas-admon'!$C$11:$F$11</c:f>
              <c:strCache>
                <c:ptCount val="4"/>
                <c:pt idx="0">
                  <c:v>Corriente</c:v>
                </c:pt>
                <c:pt idx="1">
                  <c:v>30 días</c:v>
                </c:pt>
                <c:pt idx="2">
                  <c:v>60 días</c:v>
                </c:pt>
                <c:pt idx="3">
                  <c:v>90 días</c:v>
                </c:pt>
              </c:strCache>
            </c:strRef>
          </c:cat>
          <c:val>
            <c:numRef>
              <c:f>'histogramas-admon'!$C$12:$F$12</c:f>
              <c:numCache>
                <c:formatCode>General</c:formatCode>
                <c:ptCount val="4"/>
                <c:pt idx="0">
                  <c:v>50</c:v>
                </c:pt>
                <c:pt idx="1">
                  <c:v>35</c:v>
                </c:pt>
                <c:pt idx="2">
                  <c:v>15</c:v>
                </c:pt>
                <c:pt idx="3">
                  <c:v>12</c:v>
                </c:pt>
              </c:numCache>
            </c:numRef>
          </c:val>
          <c:extLst>
            <c:ext xmlns:c16="http://schemas.microsoft.com/office/drawing/2014/chart" uri="{C3380CC4-5D6E-409C-BE32-E72D297353CC}">
              <c16:uniqueId val="{00000000-E1B8-4F72-84E6-3DA6BEACBD00}"/>
            </c:ext>
          </c:extLst>
        </c:ser>
        <c:ser>
          <c:idx val="1"/>
          <c:order val="1"/>
          <c:tx>
            <c:strRef>
              <c:f>'histogramas-admon'!$B$13</c:f>
              <c:strCache>
                <c:ptCount val="1"/>
                <c:pt idx="0">
                  <c:v>%</c:v>
                </c:pt>
              </c:strCache>
            </c:strRef>
          </c:tx>
          <c:spPr>
            <a:solidFill>
              <a:schemeClr val="accent2"/>
            </a:solidFill>
            <a:ln>
              <a:noFill/>
            </a:ln>
            <a:effectLst/>
          </c:spPr>
          <c:invertIfNegative val="0"/>
          <c:cat>
            <c:strRef>
              <c:f>'histogramas-admon'!$C$11:$F$11</c:f>
              <c:strCache>
                <c:ptCount val="4"/>
                <c:pt idx="0">
                  <c:v>Corriente</c:v>
                </c:pt>
                <c:pt idx="1">
                  <c:v>30 días</c:v>
                </c:pt>
                <c:pt idx="2">
                  <c:v>60 días</c:v>
                </c:pt>
                <c:pt idx="3">
                  <c:v>90 días</c:v>
                </c:pt>
              </c:strCache>
            </c:strRef>
          </c:cat>
          <c:val>
            <c:numRef>
              <c:f>'histogramas-admon'!$C$13:$F$13</c:f>
              <c:numCache>
                <c:formatCode>0.0%</c:formatCode>
                <c:ptCount val="4"/>
                <c:pt idx="0">
                  <c:v>0.44642857142857145</c:v>
                </c:pt>
                <c:pt idx="1">
                  <c:v>0.3125</c:v>
                </c:pt>
                <c:pt idx="2">
                  <c:v>0.13392857142857142</c:v>
                </c:pt>
                <c:pt idx="3">
                  <c:v>0.10714285714285714</c:v>
                </c:pt>
              </c:numCache>
            </c:numRef>
          </c:val>
          <c:extLst>
            <c:ext xmlns:c16="http://schemas.microsoft.com/office/drawing/2014/chart" uri="{C3380CC4-5D6E-409C-BE32-E72D297353CC}">
              <c16:uniqueId val="{00000001-E1B8-4F72-84E6-3DA6BEACBD00}"/>
            </c:ext>
          </c:extLst>
        </c:ser>
        <c:dLbls>
          <c:showLegendKey val="0"/>
          <c:showVal val="0"/>
          <c:showCatName val="0"/>
          <c:showSerName val="0"/>
          <c:showPercent val="0"/>
          <c:showBubbleSize val="0"/>
        </c:dLbls>
        <c:gapWidth val="219"/>
        <c:overlap val="100"/>
        <c:axId val="571147295"/>
        <c:axId val="571144383"/>
      </c:barChart>
      <c:catAx>
        <c:axId val="571147295"/>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Tipo de Cartera</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1144383"/>
        <c:crosses val="autoZero"/>
        <c:auto val="1"/>
        <c:lblAlgn val="ctr"/>
        <c:lblOffset val="100"/>
        <c:noMultiLvlLbl val="0"/>
      </c:catAx>
      <c:valAx>
        <c:axId val="571144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t>Cuentas por cobrar a clientes</a:t>
                </a:r>
              </a:p>
            </c:rich>
          </c:tx>
          <c:layout>
            <c:manualLayout>
              <c:xMode val="edge"/>
              <c:yMode val="edge"/>
              <c:x val="6.7508594529993554E-2"/>
              <c:y val="4.983009137491794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1147295"/>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Arial" panose="020B0604020202020204" pitchFamily="34" charset="0"/>
          <a:cs typeface="Arial" panose="020B0604020202020204" pitchFamily="34" charset="0"/>
        </a:defRPr>
      </a:pPr>
      <a:endParaRPr lang="es-C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8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s-CO" b="1"/>
              <a:t>Comportamiento de las ventas semestrales mes a mes</a:t>
            </a:r>
          </a:p>
        </c:rich>
      </c:tx>
      <c:overlay val="0"/>
      <c:spPr>
        <a:noFill/>
        <a:ln>
          <a:noFill/>
        </a:ln>
        <a:effectLst/>
      </c:spPr>
      <c:txPr>
        <a:bodyPr rot="0" spcFirstLastPara="1" vertOverflow="ellipsis" vert="horz" wrap="square" anchor="ctr" anchorCtr="1"/>
        <a:lstStyle/>
        <a:p>
          <a:pPr>
            <a:defRPr sz="108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s-CO"/>
        </a:p>
      </c:txPr>
    </c:title>
    <c:autoTitleDeleted val="0"/>
    <c:plotArea>
      <c:layout/>
      <c:barChart>
        <c:barDir val="col"/>
        <c:grouping val="clustered"/>
        <c:varyColors val="0"/>
        <c:ser>
          <c:idx val="0"/>
          <c:order val="0"/>
          <c:tx>
            <c:strRef>
              <c:f>'histogramas-admon'!$B$33</c:f>
              <c:strCache>
                <c:ptCount val="1"/>
                <c:pt idx="0">
                  <c:v>Ventas/mes</c:v>
                </c:pt>
              </c:strCache>
            </c:strRef>
          </c:tx>
          <c:spPr>
            <a:solidFill>
              <a:schemeClr val="accent1"/>
            </a:solidFill>
            <a:ln>
              <a:noFill/>
            </a:ln>
            <a:effectLst/>
          </c:spPr>
          <c:invertIfNegative val="0"/>
          <c:cat>
            <c:strRef>
              <c:f>'histogramas-admon'!$C$32:$H$32</c:f>
              <c:strCache>
                <c:ptCount val="6"/>
                <c:pt idx="0">
                  <c:v>Enero</c:v>
                </c:pt>
                <c:pt idx="1">
                  <c:v>Febrero</c:v>
                </c:pt>
                <c:pt idx="2">
                  <c:v>Marzo</c:v>
                </c:pt>
                <c:pt idx="3">
                  <c:v>Abril</c:v>
                </c:pt>
                <c:pt idx="4">
                  <c:v>Mayo</c:v>
                </c:pt>
                <c:pt idx="5">
                  <c:v>Junio</c:v>
                </c:pt>
              </c:strCache>
            </c:strRef>
          </c:cat>
          <c:val>
            <c:numRef>
              <c:f>'histogramas-admon'!$C$33:$H$33</c:f>
              <c:numCache>
                <c:formatCode>General</c:formatCode>
                <c:ptCount val="6"/>
                <c:pt idx="0">
                  <c:v>55</c:v>
                </c:pt>
                <c:pt idx="1">
                  <c:v>20</c:v>
                </c:pt>
                <c:pt idx="2">
                  <c:v>70</c:v>
                </c:pt>
                <c:pt idx="3">
                  <c:v>50</c:v>
                </c:pt>
                <c:pt idx="4">
                  <c:v>40</c:v>
                </c:pt>
                <c:pt idx="5">
                  <c:v>65</c:v>
                </c:pt>
              </c:numCache>
            </c:numRef>
          </c:val>
          <c:extLst>
            <c:ext xmlns:c16="http://schemas.microsoft.com/office/drawing/2014/chart" uri="{C3380CC4-5D6E-409C-BE32-E72D297353CC}">
              <c16:uniqueId val="{00000000-386E-4D95-98E2-08B07F006CF2}"/>
            </c:ext>
          </c:extLst>
        </c:ser>
        <c:dLbls>
          <c:showLegendKey val="0"/>
          <c:showVal val="0"/>
          <c:showCatName val="0"/>
          <c:showSerName val="0"/>
          <c:showPercent val="0"/>
          <c:showBubbleSize val="0"/>
        </c:dLbls>
        <c:gapWidth val="219"/>
        <c:axId val="617451807"/>
        <c:axId val="617462207"/>
      </c:barChart>
      <c:lineChart>
        <c:grouping val="standard"/>
        <c:varyColors val="0"/>
        <c:ser>
          <c:idx val="1"/>
          <c:order val="1"/>
          <c:tx>
            <c:strRef>
              <c:f>'histogramas-admon'!$B$34</c:f>
              <c:strCache>
                <c:ptCount val="1"/>
                <c:pt idx="0">
                  <c:v>%</c:v>
                </c:pt>
              </c:strCache>
            </c:strRef>
          </c:tx>
          <c:spPr>
            <a:ln w="28575" cap="rnd">
              <a:solidFill>
                <a:schemeClr val="accent2"/>
              </a:solidFill>
              <a:round/>
            </a:ln>
            <a:effectLst/>
          </c:spPr>
          <c:marker>
            <c:symbol val="none"/>
          </c:marker>
          <c:cat>
            <c:strRef>
              <c:f>'histogramas-admon'!$C$32:$H$32</c:f>
              <c:strCache>
                <c:ptCount val="6"/>
                <c:pt idx="0">
                  <c:v>Enero</c:v>
                </c:pt>
                <c:pt idx="1">
                  <c:v>Febrero</c:v>
                </c:pt>
                <c:pt idx="2">
                  <c:v>Marzo</c:v>
                </c:pt>
                <c:pt idx="3">
                  <c:v>Abril</c:v>
                </c:pt>
                <c:pt idx="4">
                  <c:v>Mayo</c:v>
                </c:pt>
                <c:pt idx="5">
                  <c:v>Junio</c:v>
                </c:pt>
              </c:strCache>
            </c:strRef>
          </c:cat>
          <c:val>
            <c:numRef>
              <c:f>'histogramas-admon'!$C$34:$H$34</c:f>
              <c:numCache>
                <c:formatCode>0.0%</c:formatCode>
                <c:ptCount val="6"/>
                <c:pt idx="0">
                  <c:v>0.18333333333333332</c:v>
                </c:pt>
                <c:pt idx="1">
                  <c:v>6.6666666666666666E-2</c:v>
                </c:pt>
                <c:pt idx="2">
                  <c:v>0.23333333333333334</c:v>
                </c:pt>
                <c:pt idx="3">
                  <c:v>0.16666666666666666</c:v>
                </c:pt>
                <c:pt idx="4">
                  <c:v>0.13333333333333333</c:v>
                </c:pt>
                <c:pt idx="5">
                  <c:v>0.21666666666666667</c:v>
                </c:pt>
              </c:numCache>
            </c:numRef>
          </c:val>
          <c:smooth val="0"/>
          <c:extLst>
            <c:ext xmlns:c16="http://schemas.microsoft.com/office/drawing/2014/chart" uri="{C3380CC4-5D6E-409C-BE32-E72D297353CC}">
              <c16:uniqueId val="{00000001-386E-4D95-98E2-08B07F006CF2}"/>
            </c:ext>
          </c:extLst>
        </c:ser>
        <c:dLbls>
          <c:showLegendKey val="0"/>
          <c:showVal val="0"/>
          <c:showCatName val="0"/>
          <c:showSerName val="0"/>
          <c:showPercent val="0"/>
          <c:showBubbleSize val="0"/>
        </c:dLbls>
        <c:marker val="1"/>
        <c:smooth val="0"/>
        <c:axId val="669689231"/>
        <c:axId val="669709199"/>
      </c:lineChart>
      <c:catAx>
        <c:axId val="617451807"/>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Semana</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617462207"/>
        <c:crosses val="autoZero"/>
        <c:auto val="1"/>
        <c:lblAlgn val="ctr"/>
        <c:lblOffset val="100"/>
        <c:noMultiLvlLbl val="0"/>
      </c:catAx>
      <c:valAx>
        <c:axId val="61746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Nivel de ventas en millones</a:t>
                </a:r>
              </a:p>
            </c:rich>
          </c:tx>
          <c:layout>
            <c:manualLayout>
              <c:xMode val="edge"/>
              <c:yMode val="edge"/>
              <c:x val="8.8663106386149687E-2"/>
              <c:y val="0.1214271069944563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617451807"/>
        <c:crosses val="autoZero"/>
        <c:crossBetween val="between"/>
      </c:valAx>
      <c:valAx>
        <c:axId val="66970919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669689231"/>
        <c:crosses val="max"/>
        <c:crossBetween val="between"/>
      </c:valAx>
      <c:catAx>
        <c:axId val="669689231"/>
        <c:scaling>
          <c:orientation val="minMax"/>
        </c:scaling>
        <c:delete val="1"/>
        <c:axPos val="b"/>
        <c:numFmt formatCode="General" sourceLinked="1"/>
        <c:majorTickMark val="out"/>
        <c:minorTickMark val="none"/>
        <c:tickLblPos val="nextTo"/>
        <c:crossAx val="669709199"/>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ysClr val="windowText" lastClr="000000"/>
          </a:solidFill>
          <a:latin typeface="Arial" panose="020B0604020202020204" pitchFamily="34" charset="0"/>
          <a:cs typeface="Arial" panose="020B0604020202020204" pitchFamily="34" charset="0"/>
        </a:defRPr>
      </a:pPr>
      <a:endParaRPr lang="es-C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a:t>Número de empleados por </a:t>
            </a:r>
          </a:p>
          <a:p>
            <a:pPr>
              <a:defRPr sz="1200"/>
            </a:pPr>
            <a:r>
              <a:rPr lang="en-US" sz="1100"/>
              <a:t>sucursal REgional </a:t>
            </a:r>
          </a:p>
        </c:rich>
      </c:tx>
      <c:overlay val="0"/>
      <c:spPr>
        <a:noFill/>
        <a:ln>
          <a:noFill/>
        </a:ln>
        <a:effectLst/>
      </c:spPr>
      <c:txPr>
        <a:bodyPr rot="0" spcFirstLastPara="1" vertOverflow="ellipsis" vert="horz" wrap="square" anchor="ctr" anchorCtr="1"/>
        <a:lstStyle/>
        <a:p>
          <a:pPr>
            <a:defRPr sz="1200" b="1"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C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354614371792538"/>
          <c:y val="0.23382646747734234"/>
          <c:w val="0.64722222222222225"/>
          <c:h val="0.51868657042869637"/>
        </c:manualLayout>
      </c:layout>
      <c:pie3DChart>
        <c:varyColors val="1"/>
        <c:ser>
          <c:idx val="0"/>
          <c:order val="0"/>
          <c:tx>
            <c:strRef>
              <c:f>'histogramas-admon'!$D$59</c:f>
              <c:strCache>
                <c:ptCount val="1"/>
                <c:pt idx="0">
                  <c:v>Numero de clientes</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37E9-4D4A-8720-B9F1DF2DC2CF}"/>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37E9-4D4A-8720-B9F1DF2DC2CF}"/>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37E9-4D4A-8720-B9F1DF2DC2CF}"/>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37E9-4D4A-8720-B9F1DF2DC2CF}"/>
              </c:ext>
            </c:extLst>
          </c:dPt>
          <c:dLbls>
            <c:dLbl>
              <c:idx val="0"/>
              <c:layout>
                <c:manualLayout>
                  <c:x val="0.11666666666666667"/>
                  <c:y val="8.8367103946989753E-2"/>
                </c:manualLayout>
              </c:layout>
              <c:spPr>
                <a:noFill/>
                <a:ln>
                  <a:noFill/>
                </a:ln>
                <a:effectLst/>
              </c:spPr>
              <c:txPr>
                <a:bodyPr rot="0" spcFirstLastPara="1" vertOverflow="ellipsis" vert="horz" wrap="square" anchor="ctr" anchorCtr="1"/>
                <a:lstStyle/>
                <a:p>
                  <a:pPr>
                    <a:defRPr sz="1000" b="1" i="0" u="none" strike="noStrike" kern="1200" spc="0" baseline="0">
                      <a:solidFill>
                        <a:schemeClr val="accent1"/>
                      </a:solidFill>
                      <a:latin typeface="Arial" panose="020B0604020202020204" pitchFamily="34" charset="0"/>
                      <a:ea typeface="+mn-ea"/>
                      <a:cs typeface="Arial" panose="020B0604020202020204" pitchFamily="34" charset="0"/>
                    </a:defRPr>
                  </a:pPr>
                  <a:endParaRPr lang="es-CO"/>
                </a:p>
              </c:tx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29231955380577429"/>
                      <c:h val="0.2399074074074074"/>
                    </c:manualLayout>
                  </c15:layout>
                </c:ext>
                <c:ext xmlns:c16="http://schemas.microsoft.com/office/drawing/2014/chart" uri="{C3380CC4-5D6E-409C-BE32-E72D297353CC}">
                  <c16:uniqueId val="{00000001-37E9-4D4A-8720-B9F1DF2DC2CF}"/>
                </c:ext>
              </c:extLst>
            </c:dLbl>
            <c:dLbl>
              <c:idx val="1"/>
              <c:layout>
                <c:manualLayout>
                  <c:x val="1.1111220472440843E-2"/>
                  <c:y val="2.8277473263036722E-2"/>
                </c:manualLayout>
              </c:layout>
              <c:spPr>
                <a:noFill/>
                <a:ln>
                  <a:noFill/>
                </a:ln>
                <a:effectLst/>
              </c:spPr>
              <c:txPr>
                <a:bodyPr rot="0" spcFirstLastPara="1" vertOverflow="ellipsis" vert="horz" wrap="square" anchor="ctr" anchorCtr="1"/>
                <a:lstStyle/>
                <a:p>
                  <a:pPr>
                    <a:defRPr sz="1000" b="1" i="0" u="none" strike="noStrike" kern="1200" spc="0" baseline="0">
                      <a:solidFill>
                        <a:schemeClr val="accent2"/>
                      </a:solidFill>
                      <a:latin typeface="Arial" panose="020B0604020202020204" pitchFamily="34" charset="0"/>
                      <a:ea typeface="+mn-ea"/>
                      <a:cs typeface="Arial" panose="020B0604020202020204" pitchFamily="34" charset="0"/>
                    </a:defRPr>
                  </a:pPr>
                  <a:endParaRPr lang="es-CO"/>
                </a:p>
              </c:tx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19556933508311458"/>
                      <c:h val="0.1904217852325906"/>
                    </c:manualLayout>
                  </c15:layout>
                </c:ext>
                <c:ext xmlns:c16="http://schemas.microsoft.com/office/drawing/2014/chart" uri="{C3380CC4-5D6E-409C-BE32-E72D297353CC}">
                  <c16:uniqueId val="{00000003-37E9-4D4A-8720-B9F1DF2DC2CF}"/>
                </c:ext>
              </c:extLst>
            </c:dLbl>
            <c:dLbl>
              <c:idx val="2"/>
              <c:layout>
                <c:manualLayout>
                  <c:x val="5.4493328958880143E-2"/>
                  <c:y val="1.0037528882822715E-2"/>
                </c:manualLayout>
              </c:layout>
              <c:spPr>
                <a:noFill/>
                <a:ln>
                  <a:noFill/>
                </a:ln>
                <a:effectLst/>
              </c:spPr>
              <c:txPr>
                <a:bodyPr rot="0" spcFirstLastPara="1" vertOverflow="ellipsis" vert="horz" wrap="square" anchor="ctr" anchorCtr="1"/>
                <a:lstStyle/>
                <a:p>
                  <a:pPr>
                    <a:defRPr sz="1000" b="1" i="0" u="none" strike="noStrike" kern="1200" spc="0" baseline="0">
                      <a:solidFill>
                        <a:schemeClr val="accent3"/>
                      </a:solidFill>
                      <a:latin typeface="Arial" panose="020B0604020202020204" pitchFamily="34" charset="0"/>
                      <a:ea typeface="+mn-ea"/>
                      <a:cs typeface="Arial" panose="020B0604020202020204" pitchFamily="34" charset="0"/>
                    </a:defRPr>
                  </a:pPr>
                  <a:endParaRPr lang="es-CO"/>
                </a:p>
              </c:tx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21987510936132981"/>
                      <c:h val="0.17628304860107216"/>
                    </c:manualLayout>
                  </c15:layout>
                </c:ext>
                <c:ext xmlns:c16="http://schemas.microsoft.com/office/drawing/2014/chart" uri="{C3380CC4-5D6E-409C-BE32-E72D297353CC}">
                  <c16:uniqueId val="{00000005-37E9-4D4A-8720-B9F1DF2DC2CF}"/>
                </c:ext>
              </c:extLst>
            </c:dLbl>
            <c:dLbl>
              <c:idx val="3"/>
              <c:layout>
                <c:manualLayout>
                  <c:x val="1.880568366360388E-3"/>
                  <c:y val="-4.2530400337359067E-2"/>
                </c:manualLayout>
              </c:layout>
              <c:spPr>
                <a:noFill/>
                <a:ln>
                  <a:noFill/>
                </a:ln>
                <a:effectLst/>
              </c:spPr>
              <c:txPr>
                <a:bodyPr rot="0" spcFirstLastPara="1" vertOverflow="ellipsis" vert="horz" wrap="square" anchor="ctr" anchorCtr="1"/>
                <a:lstStyle/>
                <a:p>
                  <a:pPr>
                    <a:defRPr sz="1000" b="1" i="0" u="none" strike="noStrike" kern="1200" spc="0" baseline="0">
                      <a:solidFill>
                        <a:schemeClr val="accent4"/>
                      </a:solidFill>
                      <a:latin typeface="Arial" panose="020B0604020202020204" pitchFamily="34" charset="0"/>
                      <a:ea typeface="+mn-ea"/>
                      <a:cs typeface="Arial" panose="020B0604020202020204" pitchFamily="34" charset="0"/>
                    </a:defRPr>
                  </a:pPr>
                  <a:endParaRPr lang="es-CO"/>
                </a:p>
              </c:tx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26431955380577427"/>
                      <c:h val="0.2964122193059201"/>
                    </c:manualLayout>
                  </c15:layout>
                </c:ext>
                <c:ext xmlns:c16="http://schemas.microsoft.com/office/drawing/2014/chart" uri="{C3380CC4-5D6E-409C-BE32-E72D297353CC}">
                  <c16:uniqueId val="{00000007-37E9-4D4A-8720-B9F1DF2DC2CF}"/>
                </c:ext>
              </c:extLst>
            </c:dLbl>
            <c:spPr>
              <a:noFill/>
              <a:ln>
                <a:noFill/>
              </a:ln>
              <a:effectLst/>
            </c:spPr>
            <c:txPr>
              <a:bodyPr rot="0" spcFirstLastPara="1" vertOverflow="ellipsis" vert="horz" wrap="square" anchor="ctr" anchorCtr="1"/>
              <a:lstStyle/>
              <a:p>
                <a:pPr>
                  <a:defRPr sz="1000" b="1" i="0" u="none" strike="noStrike" kern="1200" spc="0" baseline="0">
                    <a:solidFill>
                      <a:schemeClr val="accent1"/>
                    </a:solidFill>
                    <a:latin typeface="Arial" panose="020B0604020202020204" pitchFamily="34" charset="0"/>
                    <a:ea typeface="+mn-ea"/>
                    <a:cs typeface="Arial" panose="020B0604020202020204" pitchFamily="34" charset="0"/>
                  </a:defRPr>
                </a:pPr>
                <a:endParaRPr lang="es-CO"/>
              </a:p>
            </c:txPr>
            <c:dLblPos val="outEnd"/>
            <c:showLegendKey val="0"/>
            <c:showVal val="1"/>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'histogramas-admon'!$C$60:$C$63</c:f>
              <c:strCache>
                <c:ptCount val="4"/>
                <c:pt idx="0">
                  <c:v>Boyacá</c:v>
                </c:pt>
                <c:pt idx="1">
                  <c:v>Antioquía</c:v>
                </c:pt>
                <c:pt idx="2">
                  <c:v>Tolima</c:v>
                </c:pt>
                <c:pt idx="3">
                  <c:v>Cundinamarca</c:v>
                </c:pt>
              </c:strCache>
            </c:strRef>
          </c:cat>
          <c:val>
            <c:numRef>
              <c:f>'histogramas-admon'!$D$60:$D$63</c:f>
              <c:numCache>
                <c:formatCode>General</c:formatCode>
                <c:ptCount val="4"/>
                <c:pt idx="0">
                  <c:v>8</c:v>
                </c:pt>
                <c:pt idx="1">
                  <c:v>15</c:v>
                </c:pt>
                <c:pt idx="2">
                  <c:v>11</c:v>
                </c:pt>
                <c:pt idx="3">
                  <c:v>16</c:v>
                </c:pt>
              </c:numCache>
            </c:numRef>
          </c:val>
          <c:extLst>
            <c:ext xmlns:c16="http://schemas.microsoft.com/office/drawing/2014/chart" uri="{C3380CC4-5D6E-409C-BE32-E72D297353CC}">
              <c16:uniqueId val="{00000008-37E9-4D4A-8720-B9F1DF2DC2CF}"/>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s-CO"/>
    </a:p>
  </c:txPr>
  <c:externalData r:id="rId4">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0.4049</cdr:x>
      <cdr:y>0.1985</cdr:y>
    </cdr:from>
    <cdr:to>
      <cdr:x>0.61107</cdr:x>
      <cdr:y>0.27328</cdr:y>
    </cdr:to>
    <cdr:sp macro="" textlink="">
      <cdr:nvSpPr>
        <cdr:cNvPr id="10" name="Cuadro de texto 2"/>
        <cdr:cNvSpPr txBox="1">
          <a:spLocks xmlns:a="http://schemas.openxmlformats.org/drawingml/2006/main" noChangeArrowheads="1"/>
        </cdr:cNvSpPr>
      </cdr:nvSpPr>
      <cdr:spPr bwMode="auto">
        <a:xfrm xmlns:a="http://schemas.openxmlformats.org/drawingml/2006/main">
          <a:off x="2052779" y="572886"/>
          <a:ext cx="1045264" cy="215828"/>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rot="0" vert="horz" wrap="square" lIns="91440" tIns="45720" rIns="91440" bIns="45720" anchor="t" anchorCtr="0">
          <a:sp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nSpc>
              <a:spcPct val="115000"/>
            </a:lnSpc>
          </a:pPr>
          <a:r>
            <a:rPr lang="es-CO" sz="800" b="1">
              <a:solidFill>
                <a:schemeClr val="tx1"/>
              </a:solidFill>
              <a:effectLst/>
              <a:latin typeface="Arial" panose="020B0604020202020204" pitchFamily="34" charset="0"/>
              <a:ea typeface="Arial" panose="020B0604020202020204" pitchFamily="34" charset="0"/>
            </a:rPr>
            <a:t>Muchos triviales</a:t>
          </a:r>
          <a:endParaRPr lang="es-CO" sz="1100" b="1">
            <a:solidFill>
              <a:schemeClr val="tx1"/>
            </a:solidFill>
            <a:effectLst/>
            <a:latin typeface="Arial" panose="020B0604020202020204" pitchFamily="34" charset="0"/>
            <a:ea typeface="Arial" panose="020B0604020202020204" pitchFamily="34" charset="0"/>
          </a:endParaRPr>
        </a:p>
      </cdr:txBody>
    </cdr:sp>
  </cdr:relSizeAnchor>
  <cdr:relSizeAnchor xmlns:cdr="http://schemas.openxmlformats.org/drawingml/2006/chartDrawing">
    <cdr:from>
      <cdr:x>0.35803</cdr:x>
      <cdr:y>0.3854</cdr:y>
    </cdr:from>
    <cdr:to>
      <cdr:x>0.35938</cdr:x>
      <cdr:y>0.5982</cdr:y>
    </cdr:to>
    <cdr:cxnSp macro="">
      <cdr:nvCxnSpPr>
        <cdr:cNvPr id="5" name="Conector recto 4"/>
        <cdr:cNvCxnSpPr/>
      </cdr:nvCxnSpPr>
      <cdr:spPr>
        <a:xfrm xmlns:a="http://schemas.openxmlformats.org/drawingml/2006/main">
          <a:off x="1815153" y="1112293"/>
          <a:ext cx="6824" cy="614148"/>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0.19433</cdr:x>
      <cdr:y>0.20217</cdr:y>
    </cdr:from>
    <cdr:to>
      <cdr:x>0.39505</cdr:x>
      <cdr:y>0.27696</cdr:y>
    </cdr:to>
    <cdr:sp macro="" textlink="">
      <cdr:nvSpPr>
        <cdr:cNvPr id="9" name="Cuadro de texto 2"/>
        <cdr:cNvSpPr txBox="1">
          <a:spLocks xmlns:a="http://schemas.openxmlformats.org/drawingml/2006/main" noChangeArrowheads="1"/>
        </cdr:cNvSpPr>
      </cdr:nvSpPr>
      <cdr:spPr bwMode="auto">
        <a:xfrm xmlns:a="http://schemas.openxmlformats.org/drawingml/2006/main">
          <a:off x="985222" y="583478"/>
          <a:ext cx="1017640" cy="215849"/>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rot="0" vert="horz" wrap="square" lIns="91440" tIns="45720" rIns="91440" bIns="45720" anchor="t" anchorCtr="0">
          <a:spAutoFit/>
        </a:bodyPr>
        <a:lstStyle xmlns:a="http://schemas.openxmlformats.org/drawingml/2006/main"/>
        <a:p xmlns:a="http://schemas.openxmlformats.org/drawingml/2006/main">
          <a:pPr>
            <a:lnSpc>
              <a:spcPct val="115000"/>
            </a:lnSpc>
          </a:pPr>
          <a:r>
            <a:rPr lang="es-CO" sz="800" b="1">
              <a:solidFill>
                <a:schemeClr val="tx1"/>
              </a:solidFill>
              <a:effectLst/>
              <a:latin typeface="Arial" panose="020B0604020202020204" pitchFamily="34" charset="0"/>
              <a:ea typeface="Arial" panose="020B0604020202020204" pitchFamily="34" charset="0"/>
            </a:rPr>
            <a:t>Pocos vitales</a:t>
          </a:r>
          <a:endParaRPr lang="es-CO" sz="1100" b="1">
            <a:solidFill>
              <a:schemeClr val="tx1"/>
            </a:solidFill>
            <a:effectLst/>
            <a:latin typeface="Arial" panose="020B0604020202020204" pitchFamily="34" charset="0"/>
            <a:ea typeface="Arial" panose="020B0604020202020204" pitchFamily="34" charset="0"/>
          </a:endParaRPr>
        </a:p>
      </cdr:txBody>
    </cdr:sp>
  </cdr:relSizeAnchor>
  <cdr:relSizeAnchor xmlns:cdr="http://schemas.openxmlformats.org/drawingml/2006/chartDrawing">
    <cdr:from>
      <cdr:x>0.1521</cdr:x>
      <cdr:y>0.37121</cdr:y>
    </cdr:from>
    <cdr:to>
      <cdr:x>0.72144</cdr:x>
      <cdr:y>0.37594</cdr:y>
    </cdr:to>
    <cdr:cxnSp macro="">
      <cdr:nvCxnSpPr>
        <cdr:cNvPr id="3" name="Conector recto 2"/>
        <cdr:cNvCxnSpPr/>
      </cdr:nvCxnSpPr>
      <cdr:spPr>
        <a:xfrm xmlns:a="http://schemas.openxmlformats.org/drawingml/2006/main" flipH="1">
          <a:off x="771099" y="1071349"/>
          <a:ext cx="2886501" cy="13651"/>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H/dAxDimiHKKRGTGfCplFfzEMw==">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2022-05-04T13:24:00Z</dcterms:created>
  <dc:creator>Adriana Ariza Luque</dc:creator>
</cp:coreProperties>
</file>